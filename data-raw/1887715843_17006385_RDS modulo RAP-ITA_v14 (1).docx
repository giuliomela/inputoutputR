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D51AC" w14:textId="77777777" w:rsidR="00C729D6" w:rsidRDefault="00CD61BB">
      <w:pPr>
        <w:pStyle w:val="XcoverTitolo"/>
      </w:pPr>
      <w:r>
        <w:fldChar w:fldCharType="begin">
          <w:ffData>
            <w:name w:val="oggetto"/>
            <w:enabled/>
            <w:calcOnExit w:val="0"/>
            <w:textInput>
              <w:default w:val="[Oggetto da ARXivar]"/>
              <w:format w:val="None"/>
            </w:textInput>
          </w:ffData>
        </w:fldChar>
      </w:r>
      <w:bookmarkStart w:id="0" w:name="oggetto"/>
      <w:r>
        <w:instrText xml:space="preserve"> FORMTEXT </w:instrText>
      </w:r>
      <w:r>
        <w:fldChar w:fldCharType="separate"/>
      </w:r>
      <w:r>
        <w:rPr>
          <w:noProof/>
        </w:rPr>
        <w:t>Valutazione degli impatti socio-economici di un impianto “tipo” per la produzione di sistemi di accumulo</w:t>
      </w:r>
      <w:r>
        <w:fldChar w:fldCharType="end"/>
      </w:r>
      <w:bookmarkEnd w:id="0"/>
    </w:p>
    <w:p w14:paraId="00631977" w14:textId="77777777" w:rsidR="00C729D6" w:rsidRDefault="00CD61BB">
      <w:pPr>
        <w:pStyle w:val="XcoverAutori"/>
      </w:pPr>
      <w:r>
        <w:fldChar w:fldCharType="begin">
          <w:ffData>
            <w:name w:val="elaborato1"/>
            <w:enabled/>
            <w:calcOnExit w:val="0"/>
            <w:textInput>
              <w:default w:val="[Autori da ARXivar]"/>
              <w:format w:val="None"/>
            </w:textInput>
          </w:ffData>
        </w:fldChar>
      </w:r>
      <w:bookmarkStart w:id="1" w:name="elaborato1"/>
      <w:r>
        <w:instrText xml:space="preserve"> FORMTEXT </w:instrText>
      </w:r>
      <w:r>
        <w:fldChar w:fldCharType="separate"/>
      </w:r>
      <w:r>
        <w:rPr>
          <w:noProof/>
        </w:rPr>
        <w:t>[Autori da ARXivar]</w:t>
      </w:r>
      <w:r>
        <w:fldChar w:fldCharType="end"/>
      </w:r>
      <w:bookmarkEnd w:id="1"/>
    </w:p>
    <w:p w14:paraId="74D4A5DF" w14:textId="77777777" w:rsidR="00C729D6" w:rsidRDefault="00CD61BB">
      <w:pPr>
        <w:pStyle w:val="XcoverAnno"/>
      </w:pPr>
      <w:r>
        <w:fldChar w:fldCharType="begin">
          <w:ffData>
            <w:name w:val="AnnoEmissione"/>
            <w:enabled/>
            <w:calcOnExit w:val="0"/>
            <w:textInput>
              <w:default w:val="[Anno da ARXivar]"/>
              <w:maxLength w:val="30"/>
              <w:format w:val="None"/>
            </w:textInput>
          </w:ffData>
        </w:fldChar>
      </w:r>
      <w:bookmarkStart w:id="2" w:name="AnnoEmissione"/>
      <w:r>
        <w:instrText xml:space="preserve"> FORMTEXT </w:instrText>
      </w:r>
      <w:r>
        <w:fldChar w:fldCharType="separate"/>
      </w:r>
      <w:r>
        <w:rPr>
          <w:noProof/>
        </w:rPr>
        <w:t>2023</w:t>
      </w:r>
      <w:r>
        <w:fldChar w:fldCharType="end"/>
      </w:r>
      <w:bookmarkEnd w:id="2"/>
    </w:p>
    <w:p w14:paraId="1CEC4C55" w14:textId="77777777" w:rsidR="00C729D6" w:rsidRDefault="00CD61BB">
      <w:pPr>
        <w:pStyle w:val="XcoverProgetto"/>
      </w:pPr>
      <w:r>
        <w:t xml:space="preserve">Progetto </w:t>
      </w:r>
      <w:r>
        <w:fldChar w:fldCharType="begin">
          <w:ffData>
            <w:name w:val="ProgettoPTR"/>
            <w:enabled/>
            <w:calcOnExit w:val="0"/>
            <w:textInput>
              <w:default w:val="[Progetto da ARXivar]"/>
              <w:format w:val="None"/>
            </w:textInput>
          </w:ffData>
        </w:fldChar>
      </w:r>
      <w:bookmarkStart w:id="3" w:name="ProgettoPTR"/>
      <w:r>
        <w:instrText xml:space="preserve"> FORMTEXT </w:instrText>
      </w:r>
      <w:r>
        <w:fldChar w:fldCharType="separate"/>
      </w:r>
      <w:r>
        <w:rPr>
          <w:noProof/>
        </w:rPr>
        <w:t>Tecnologie di accumulo elettrochimico e termico</w:t>
      </w:r>
      <w:r>
        <w:fldChar w:fldCharType="end"/>
      </w:r>
      <w:bookmarkEnd w:id="3"/>
    </w:p>
    <w:p w14:paraId="30392588" w14:textId="77777777" w:rsidR="00C729D6" w:rsidRDefault="00CD61BB">
      <w:pPr>
        <w:pStyle w:val="XcoverPianoTriennale"/>
      </w:pPr>
      <w:r>
        <w:t>Piano Triennale di Realizzazione 2022-2024 della Ricerca di Sistema Elettrico Nazionale</w:t>
      </w:r>
    </w:p>
    <w:p w14:paraId="1B61A548" w14:textId="77777777" w:rsidR="00C729D6" w:rsidRDefault="00CD61BB">
      <w:pPr>
        <w:pStyle w:val="XcoverNormale"/>
      </w:pPr>
      <w:r>
        <w:br w:type="page"/>
      </w:r>
    </w:p>
    <w:p w14:paraId="0C0E6A97" w14:textId="77777777" w:rsidR="00C729D6" w:rsidRDefault="00CD61BB">
      <w:pPr>
        <w:pStyle w:val="XcoverNormale"/>
      </w:pPr>
      <w:r>
        <w:lastRenderedPageBreak/>
        <w:fldChar w:fldCharType="begin"/>
      </w:r>
      <w:r>
        <w:instrText xml:space="preserve"> ADVANCE \y 110 </w:instrText>
      </w:r>
      <w:r>
        <w:fldChar w:fldCharType="end"/>
      </w:r>
    </w:p>
    <w:tbl>
      <w:tblPr>
        <w:tblStyle w:val="Grigliatabella"/>
        <w:tblW w:w="963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C729D6" w14:paraId="1E124A27" w14:textId="77777777">
        <w:trPr>
          <w:trHeight w:val="11109"/>
        </w:trPr>
        <w:tc>
          <w:tcPr>
            <w:tcW w:w="9639" w:type="dxa"/>
            <w:vAlign w:val="bottom"/>
          </w:tcPr>
          <w:p w14:paraId="201BD582" w14:textId="77777777" w:rsidR="00C729D6" w:rsidRDefault="00CD61BB">
            <w:pPr>
              <w:pStyle w:val="XcoverNormale"/>
            </w:pPr>
            <w:r>
              <w:t>Accordo di programma 2022-2024 con il Ministero dell’Ambiente e della Sicurezza Energetica per le attività di ricerca e sviluppo di interesse generale per il sistema elettrico nazionale.</w:t>
            </w:r>
          </w:p>
          <w:p w14:paraId="66DAADF9" w14:textId="77777777" w:rsidR="00C729D6" w:rsidRDefault="00C729D6">
            <w:pPr>
              <w:pStyle w:val="XcoverNormale"/>
            </w:pPr>
          </w:p>
          <w:p w14:paraId="6E5109D0" w14:textId="77777777" w:rsidR="00C729D6" w:rsidRDefault="00CD61BB">
            <w:pPr>
              <w:pStyle w:val="XcoverNormale"/>
            </w:pPr>
            <w:r>
              <w:t xml:space="preserve">Progetto </w:t>
            </w:r>
            <w:r>
              <w:fldChar w:fldCharType="begin">
                <w:ffData>
                  <w:name w:val="ProgettoPTR1"/>
                  <w:enabled/>
                  <w:calcOnExit w:val="0"/>
                  <w:textInput>
                    <w:default w:val="[Progetto da ARXivar]"/>
                    <w:format w:val="None"/>
                  </w:textInput>
                </w:ffData>
              </w:fldChar>
            </w:r>
            <w:r>
              <w:instrText xml:space="preserve"> FORMTEXT </w:instrText>
            </w:r>
            <w:r>
              <w:fldChar w:fldCharType="separate"/>
            </w:r>
            <w:r>
              <w:rPr>
                <w:noProof/>
              </w:rPr>
              <w:t>Tecnologie di accumulo elettrochimico e termico</w:t>
            </w:r>
            <w:r>
              <w:fldChar w:fldCharType="end"/>
            </w:r>
          </w:p>
          <w:p w14:paraId="35F26108" w14:textId="77777777" w:rsidR="00C729D6" w:rsidRDefault="00CD61BB">
            <w:pPr>
              <w:pStyle w:val="XcoverNormale"/>
            </w:pPr>
            <w:r>
              <w:t xml:space="preserve">Work Package </w:t>
            </w:r>
            <w:r>
              <w:fldChar w:fldCharType="begin">
                <w:ffData>
                  <w:name w:val="WPPTR"/>
                  <w:enabled/>
                  <w:calcOnExit w:val="0"/>
                  <w:textInput>
                    <w:default w:val="[WP da ARXivar]"/>
                    <w:format w:val="None"/>
                  </w:textInput>
                </w:ffData>
              </w:fldChar>
            </w:r>
            <w:bookmarkStart w:id="4" w:name="WPPTR"/>
            <w:r>
              <w:instrText xml:space="preserve"> FORMTEXT </w:instrText>
            </w:r>
            <w:r>
              <w:fldChar w:fldCharType="separate"/>
            </w:r>
            <w:r>
              <w:rPr>
                <w:noProof/>
              </w:rPr>
              <w:t>WP3 - Accumulo elettrochimico: aspetti ambientali, economici e sociali</w:t>
            </w:r>
            <w:r>
              <w:fldChar w:fldCharType="end"/>
            </w:r>
            <w:bookmarkEnd w:id="4"/>
          </w:p>
          <w:p w14:paraId="2E813C1C" w14:textId="77777777" w:rsidR="00C729D6" w:rsidRDefault="00CD61BB">
            <w:pPr>
              <w:pStyle w:val="XcoverNormale"/>
            </w:pPr>
            <w:r>
              <w:t xml:space="preserve">Linea di Attività </w:t>
            </w:r>
            <w:r>
              <w:fldChar w:fldCharType="begin">
                <w:ffData>
                  <w:name w:val="LineaPTR"/>
                  <w:enabled/>
                  <w:calcOnExit w:val="0"/>
                  <w:textInput>
                    <w:default w:val="[Linea da ARXivar]"/>
                    <w:format w:val="None"/>
                  </w:textInput>
                </w:ffData>
              </w:fldChar>
            </w:r>
            <w:bookmarkStart w:id="5" w:name="LineaPTR"/>
            <w:r>
              <w:instrText xml:space="preserve"> FORMTEXT </w:instrText>
            </w:r>
            <w:r>
              <w:fldChar w:fldCharType="separate"/>
            </w:r>
            <w:r>
              <w:rPr>
                <w:noProof/>
              </w:rPr>
              <w:t>LA 3.09 - LCA a supporto dello sviluppo di batterie al sodio e avvio dello studio di impatto socioeconomico di una filiera italiana di produzione di batterie</w:t>
            </w:r>
            <w:r>
              <w:fldChar w:fldCharType="end"/>
            </w:r>
            <w:bookmarkEnd w:id="5"/>
          </w:p>
          <w:p w14:paraId="2EEBCD99" w14:textId="77777777" w:rsidR="00C729D6" w:rsidRDefault="00C729D6">
            <w:pPr>
              <w:pStyle w:val="XcoverNormale"/>
            </w:pPr>
          </w:p>
          <w:p w14:paraId="273B2EBD" w14:textId="77777777" w:rsidR="00C729D6" w:rsidRDefault="00CD61BB">
            <w:pPr>
              <w:pStyle w:val="XcoverNormale"/>
            </w:pPr>
            <w:r>
              <w:t xml:space="preserve">Codice identificativo </w:t>
            </w:r>
            <w:r>
              <w:fldChar w:fldCharType="begin">
                <w:ffData>
                  <w:name w:val="IdentificativoPTR"/>
                  <w:enabled/>
                  <w:calcOnExit w:val="0"/>
                  <w:textInput>
                    <w:default w:val="[Codice Identificativo da ARXivar]"/>
                    <w:format w:val="None"/>
                  </w:textInput>
                </w:ffData>
              </w:fldChar>
            </w:r>
            <w:bookmarkStart w:id="6" w:name="IdentificativoPTR"/>
            <w:r>
              <w:instrText xml:space="preserve"> FORMTEXT </w:instrText>
            </w:r>
            <w:r>
              <w:fldChar w:fldCharType="separate"/>
            </w:r>
            <w:r>
              <w:rPr>
                <w:noProof/>
              </w:rPr>
              <w:t>RT-1.02-3.09-3</w:t>
            </w:r>
            <w:r>
              <w:fldChar w:fldCharType="end"/>
            </w:r>
            <w:bookmarkEnd w:id="6"/>
            <w:r>
              <w:t xml:space="preserve"> </w:t>
            </w:r>
          </w:p>
          <w:p w14:paraId="247CDF6E" w14:textId="77777777" w:rsidR="00C729D6" w:rsidRDefault="00C729D6">
            <w:pPr>
              <w:pStyle w:val="XcoverNormale"/>
            </w:pPr>
          </w:p>
          <w:p w14:paraId="65943F79" w14:textId="77777777" w:rsidR="00C729D6" w:rsidRDefault="00CD61BB">
            <w:pPr>
              <w:pStyle w:val="XcoverNormale"/>
            </w:pPr>
            <w:r>
              <w:t xml:space="preserve">Titolo: </w:t>
            </w:r>
            <w:r>
              <w:fldChar w:fldCharType="begin">
                <w:ffData>
                  <w:name w:val="oggetto1"/>
                  <w:enabled/>
                  <w:calcOnExit w:val="0"/>
                  <w:textInput>
                    <w:default w:val="[Oggetto da ARXivar]"/>
                    <w:format w:val="None"/>
                  </w:textInput>
                </w:ffData>
              </w:fldChar>
            </w:r>
            <w:bookmarkStart w:id="7" w:name="oggetto1"/>
            <w:r>
              <w:instrText xml:space="preserve"> FORMTEXT </w:instrText>
            </w:r>
            <w:r>
              <w:fldChar w:fldCharType="separate"/>
            </w:r>
            <w:r>
              <w:rPr>
                <w:noProof/>
              </w:rPr>
              <w:t>Valutazione degli impatti socio-economici di un impianto “tipo” per la produzione di sistemi di accumulo</w:t>
            </w:r>
            <w:r>
              <w:fldChar w:fldCharType="end"/>
            </w:r>
            <w:bookmarkEnd w:id="7"/>
          </w:p>
          <w:p w14:paraId="0353EDDC" w14:textId="77777777" w:rsidR="00C729D6" w:rsidRDefault="00CD61BB">
            <w:pPr>
              <w:pStyle w:val="XcoverNormale"/>
            </w:pPr>
            <w:r>
              <w:t xml:space="preserve">Autori: </w:t>
            </w:r>
            <w:r>
              <w:rPr>
                <w:rFonts w:eastAsia="Cambria"/>
              </w:rPr>
              <w:fldChar w:fldCharType="begin">
                <w:ffData>
                  <w:name w:val="elaborato"/>
                  <w:enabled/>
                  <w:calcOnExit w:val="0"/>
                  <w:textInput>
                    <w:default w:val="[Autori da ARXivar]"/>
                    <w:format w:val="None"/>
                  </w:textInput>
                </w:ffData>
              </w:fldChar>
            </w:r>
            <w:bookmarkStart w:id="8" w:name="elaborato"/>
            <w:r>
              <w:rPr>
                <w:rFonts w:eastAsia="Cambria"/>
              </w:rPr>
              <w:instrText xml:space="preserve"> FORMTEXT </w:instrText>
            </w:r>
            <w:r>
              <w:rPr>
                <w:rFonts w:eastAsia="Cambria"/>
              </w:rPr>
            </w:r>
            <w:r>
              <w:rPr>
                <w:rFonts w:eastAsia="Cambria"/>
              </w:rPr>
              <w:fldChar w:fldCharType="separate"/>
            </w:r>
            <w:r>
              <w:rPr>
                <w:rFonts w:eastAsia="Cambria"/>
                <w:noProof/>
              </w:rPr>
              <w:t>[Autori da ARXivar]</w:t>
            </w:r>
            <w:r>
              <w:rPr>
                <w:rFonts w:eastAsia="Cambria"/>
              </w:rPr>
              <w:fldChar w:fldCharType="end"/>
            </w:r>
            <w:bookmarkEnd w:id="8"/>
          </w:p>
          <w:p w14:paraId="45D8CFC9" w14:textId="77777777" w:rsidR="00C729D6" w:rsidRDefault="00CD61BB">
            <w:pPr>
              <w:pStyle w:val="XcoverNormale"/>
            </w:pPr>
            <w:r>
              <w:t>Verificatori:</w:t>
            </w:r>
            <w:r>
              <w:rPr>
                <w:rFonts w:eastAsia="Cambria"/>
              </w:rPr>
              <w:t xml:space="preserve"> </w:t>
            </w:r>
            <w:r>
              <w:rPr>
                <w:rFonts w:eastAsia="Cambria"/>
              </w:rPr>
              <w:fldChar w:fldCharType="begin">
                <w:ffData>
                  <w:name w:val="verificato"/>
                  <w:enabled/>
                  <w:calcOnExit w:val="0"/>
                  <w:textInput>
                    <w:default w:val="[Verificatori da ARXivar]"/>
                    <w:format w:val="None"/>
                  </w:textInput>
                </w:ffData>
              </w:fldChar>
            </w:r>
            <w:bookmarkStart w:id="9" w:name="verificato"/>
            <w:r>
              <w:rPr>
                <w:rFonts w:eastAsia="Cambria"/>
              </w:rPr>
              <w:instrText xml:space="preserve"> FORMTEXT </w:instrText>
            </w:r>
            <w:r>
              <w:rPr>
                <w:rFonts w:eastAsia="Cambria"/>
              </w:rPr>
            </w:r>
            <w:r>
              <w:rPr>
                <w:rFonts w:eastAsia="Cambria"/>
              </w:rPr>
              <w:fldChar w:fldCharType="separate"/>
            </w:r>
            <w:r>
              <w:rPr>
                <w:rFonts w:eastAsia="Cambria"/>
                <w:noProof/>
              </w:rPr>
              <w:t>[Verificatori da ARXivar]</w:t>
            </w:r>
            <w:r>
              <w:rPr>
                <w:rFonts w:eastAsia="Cambria"/>
              </w:rPr>
              <w:fldChar w:fldCharType="end"/>
            </w:r>
            <w:bookmarkEnd w:id="9"/>
          </w:p>
          <w:p w14:paraId="29A83B13" w14:textId="77777777" w:rsidR="00C729D6" w:rsidRDefault="00CD61BB">
            <w:pPr>
              <w:pStyle w:val="XcoverNormale"/>
            </w:pPr>
            <w:r>
              <w:t xml:space="preserve">Approvatori: </w:t>
            </w:r>
            <w:r>
              <w:rPr>
                <w:rFonts w:eastAsia="Cambria"/>
              </w:rPr>
              <w:fldChar w:fldCharType="begin">
                <w:ffData>
                  <w:name w:val="approvato"/>
                  <w:enabled/>
                  <w:calcOnExit w:val="0"/>
                  <w:textInput>
                    <w:default w:val="[Approvatori da ARXivar]"/>
                    <w:format w:val="None"/>
                  </w:textInput>
                </w:ffData>
              </w:fldChar>
            </w:r>
            <w:bookmarkStart w:id="10" w:name="approvato"/>
            <w:r>
              <w:rPr>
                <w:rFonts w:eastAsia="Cambria"/>
              </w:rPr>
              <w:instrText xml:space="preserve"> FORMTEXT </w:instrText>
            </w:r>
            <w:r>
              <w:rPr>
                <w:rFonts w:eastAsia="Cambria"/>
              </w:rPr>
            </w:r>
            <w:r>
              <w:rPr>
                <w:rFonts w:eastAsia="Cambria"/>
              </w:rPr>
              <w:fldChar w:fldCharType="separate"/>
            </w:r>
            <w:r>
              <w:rPr>
                <w:rFonts w:eastAsia="Cambria"/>
                <w:noProof/>
              </w:rPr>
              <w:t>[Approvatori da ARXivar]</w:t>
            </w:r>
            <w:r>
              <w:rPr>
                <w:rFonts w:eastAsia="Cambria"/>
              </w:rPr>
              <w:fldChar w:fldCharType="end"/>
            </w:r>
            <w:bookmarkEnd w:id="10"/>
          </w:p>
          <w:p w14:paraId="35EF0558" w14:textId="77777777" w:rsidR="00C729D6" w:rsidRDefault="00C729D6">
            <w:pPr>
              <w:pStyle w:val="XcoverNormale"/>
            </w:pPr>
          </w:p>
          <w:p w14:paraId="2DACD8B6" w14:textId="77777777" w:rsidR="00C729D6" w:rsidRDefault="00CD61BB">
            <w:pPr>
              <w:pStyle w:val="XcoverNormale"/>
            </w:pPr>
            <w:r>
              <w:t xml:space="preserve">Tipologia di documento: </w:t>
            </w:r>
            <w:r>
              <w:fldChar w:fldCharType="begin">
                <w:ffData>
                  <w:name w:val="SottoTipo"/>
                  <w:enabled/>
                  <w:calcOnExit w:val="0"/>
                  <w:textInput>
                    <w:default w:val="[Sottotipo Rapporto]"/>
                    <w:format w:val="None"/>
                  </w:textInput>
                </w:ffData>
              </w:fldChar>
            </w:r>
            <w:bookmarkStart w:id="11" w:name="SottoTipo"/>
            <w:r>
              <w:instrText xml:space="preserve"> FORMTEXT </w:instrText>
            </w:r>
            <w:r>
              <w:fldChar w:fldCharType="separate"/>
            </w:r>
            <w:r>
              <w:rPr>
                <w:noProof/>
              </w:rPr>
              <w:t>RAPPORTO</w:t>
            </w:r>
            <w:r>
              <w:fldChar w:fldCharType="end"/>
            </w:r>
            <w:bookmarkEnd w:id="11"/>
          </w:p>
          <w:p w14:paraId="5B028C7E" w14:textId="77777777" w:rsidR="00C729D6" w:rsidRDefault="00C729D6">
            <w:pPr>
              <w:pStyle w:val="XcoverNormale"/>
            </w:pPr>
          </w:p>
          <w:p w14:paraId="0BD49777" w14:textId="77777777" w:rsidR="00C729D6" w:rsidRDefault="00CD61BB">
            <w:pPr>
              <w:pStyle w:val="XcoverNormale"/>
              <w:rPr>
                <w:rFonts w:eastAsia="Cambria"/>
              </w:rPr>
            </w:pPr>
            <w:r>
              <w:t xml:space="preserve">Data di emissione: </w:t>
            </w:r>
            <w:r>
              <w:rPr>
                <w:rFonts w:eastAsia="Cambria"/>
              </w:rPr>
              <w:fldChar w:fldCharType="begin">
                <w:ffData>
                  <w:name w:val="data"/>
                  <w:enabled/>
                  <w:calcOnExit w:val="0"/>
                  <w:textInput>
                    <w:default w:val="[Data da ARXivar]"/>
                    <w:format w:val="None"/>
                  </w:textInput>
                </w:ffData>
              </w:fldChar>
            </w:r>
            <w:bookmarkStart w:id="12" w:name="data"/>
            <w:r>
              <w:rPr>
                <w:rFonts w:eastAsia="Cambria"/>
              </w:rPr>
              <w:instrText xml:space="preserve"> FORMTEXT </w:instrText>
            </w:r>
            <w:r>
              <w:rPr>
                <w:rFonts w:eastAsia="Cambria"/>
              </w:rPr>
            </w:r>
            <w:r>
              <w:rPr>
                <w:rFonts w:eastAsia="Cambria"/>
              </w:rPr>
              <w:fldChar w:fldCharType="separate"/>
            </w:r>
            <w:r>
              <w:rPr>
                <w:rFonts w:eastAsia="Cambria"/>
                <w:noProof/>
              </w:rPr>
              <w:t>30/06/2023</w:t>
            </w:r>
            <w:r>
              <w:rPr>
                <w:rFonts w:eastAsia="Cambria"/>
              </w:rPr>
              <w:fldChar w:fldCharType="end"/>
            </w:r>
            <w:bookmarkEnd w:id="12"/>
          </w:p>
          <w:p w14:paraId="75C373F6" w14:textId="77777777" w:rsidR="00C729D6" w:rsidRDefault="00C729D6">
            <w:pPr>
              <w:pStyle w:val="XcoverNormale"/>
              <w:rPr>
                <w:rFonts w:eastAsia="Cambria"/>
              </w:rPr>
            </w:pPr>
          </w:p>
          <w:p w14:paraId="6644AC5C" w14:textId="77777777" w:rsidR="00C729D6" w:rsidRDefault="00CD61BB">
            <w:pPr>
              <w:pStyle w:val="XcoverNormale"/>
              <w:rPr>
                <w:rFonts w:eastAsia="Cambria"/>
              </w:rPr>
            </w:pPr>
            <w:r>
              <w:rPr>
                <w:rFonts w:eastAsia="Cambria"/>
              </w:rPr>
              <w:t>Note: prima emissione</w:t>
            </w:r>
          </w:p>
          <w:p w14:paraId="73953955" w14:textId="77777777" w:rsidR="00C729D6" w:rsidRDefault="00C729D6">
            <w:pPr>
              <w:pStyle w:val="XcoverNormale"/>
            </w:pPr>
          </w:p>
          <w:p w14:paraId="3EC57202" w14:textId="77777777" w:rsidR="00C729D6" w:rsidRDefault="00CD61BB">
            <w:pPr>
              <w:pStyle w:val="XcoverNormale"/>
            </w:pPr>
            <w:r>
              <w:t xml:space="preserve">© Copyright </w:t>
            </w:r>
            <w:fldSimple w:instr=" DOCVARIABLE  copyright  \* MERGEFORMAT ">
              <w:r>
                <w:t>2023</w:t>
              </w:r>
            </w:fldSimple>
            <w:r>
              <w:t xml:space="preserve"> by Ricerca sul Sistema Energetico-RSE S.p.A. </w:t>
            </w:r>
          </w:p>
          <w:p w14:paraId="37B38195" w14:textId="77777777" w:rsidR="00C729D6" w:rsidRDefault="00CD61BB">
            <w:pPr>
              <w:pStyle w:val="XcoverNormale"/>
            </w:pPr>
            <w:r>
              <w:t>Contributo/i liberamente utilizzabile/i a condizione che venga chiaramente e visibilmente citata la società titolare.</w:t>
            </w:r>
          </w:p>
          <w:p w14:paraId="7C7EF636" w14:textId="77777777" w:rsidR="00C729D6" w:rsidRDefault="00C729D6">
            <w:pPr>
              <w:pStyle w:val="XcoverNormale"/>
            </w:pPr>
          </w:p>
          <w:p w14:paraId="2DB86197" w14:textId="77777777" w:rsidR="00C729D6" w:rsidRDefault="00CD61BB">
            <w:pPr>
              <w:pStyle w:val="XcoverNormale"/>
            </w:pPr>
            <w:r>
              <w:t>Per la tutela dell'ambiente, prima di stampare questo documento pensa bene se è veramente necessario.</w:t>
            </w:r>
          </w:p>
          <w:p w14:paraId="1584ADF5" w14:textId="77777777" w:rsidR="00C729D6" w:rsidRDefault="00C729D6">
            <w:pPr>
              <w:pStyle w:val="XcoverNormale"/>
            </w:pPr>
          </w:p>
        </w:tc>
      </w:tr>
    </w:tbl>
    <w:p w14:paraId="3EB36BD9" w14:textId="77777777" w:rsidR="00C729D6" w:rsidRDefault="00C729D6">
      <w:pPr>
        <w:pStyle w:val="XcoverNormale"/>
      </w:pPr>
    </w:p>
    <w:p w14:paraId="043D27B9" w14:textId="77777777" w:rsidR="00C729D6" w:rsidRDefault="00C729D6">
      <w:pPr>
        <w:pStyle w:val="XcoverNormale"/>
      </w:pPr>
    </w:p>
    <w:p w14:paraId="3929870D" w14:textId="77777777" w:rsidR="00C729D6" w:rsidRDefault="00C729D6">
      <w:pPr>
        <w:pStyle w:val="XcoverNormale"/>
        <w:sectPr w:rsidR="00C729D6">
          <w:headerReference w:type="even" r:id="rId8"/>
          <w:headerReference w:type="default" r:id="rId9"/>
          <w:footerReference w:type="even" r:id="rId10"/>
          <w:footerReference w:type="default" r:id="rId11"/>
          <w:headerReference w:type="first" r:id="rId12"/>
          <w:footerReference w:type="first" r:id="rId13"/>
          <w:type w:val="continuous"/>
          <w:pgSz w:w="11906" w:h="16838"/>
          <w:pgMar w:top="2948" w:right="1134" w:bottom="1134" w:left="1134" w:header="425" w:footer="227" w:gutter="0"/>
          <w:pgNumType w:start="1"/>
          <w:cols w:space="720"/>
          <w:titlePg/>
          <w:docGrid w:linePitch="299"/>
        </w:sectPr>
      </w:pPr>
    </w:p>
    <w:p w14:paraId="092EC2F6" w14:textId="77777777" w:rsidR="00C729D6" w:rsidRDefault="00CD61BB">
      <w:pPr>
        <w:pStyle w:val="XcoverNormale"/>
      </w:pPr>
      <w:r>
        <w:br w:type="page"/>
      </w:r>
    </w:p>
    <w:p w14:paraId="61FA048C" w14:textId="77777777" w:rsidR="00C729D6" w:rsidRDefault="00C729D6"/>
    <w:sdt>
      <w:sdtPr>
        <w:rPr>
          <w:rFonts w:ascii="Times New Roman" w:eastAsia="Times New Roman" w:hAnsi="Times New Roman" w:cs="Times New Roman"/>
          <w:b w:val="0"/>
          <w:bCs w:val="0"/>
          <w:caps w:val="0"/>
          <w:color w:val="auto"/>
          <w:sz w:val="22"/>
          <w:szCs w:val="20"/>
        </w:rPr>
        <w:id w:val="-1080358726"/>
        <w:docPartObj>
          <w:docPartGallery w:val="Table of Contents"/>
          <w:docPartUnique/>
        </w:docPartObj>
      </w:sdtPr>
      <w:sdtEndPr>
        <w:rPr>
          <w:rFonts w:ascii="Corbel" w:hAnsi="Corbel"/>
          <w:sz w:val="20"/>
        </w:rPr>
      </w:sdtEndPr>
      <w:sdtContent>
        <w:p w14:paraId="4F8D5D01" w14:textId="77777777" w:rsidR="00C729D6" w:rsidRDefault="00CD61BB">
          <w:pPr>
            <w:pStyle w:val="TitoloIndice"/>
          </w:pPr>
          <w:r>
            <w:t>Indice</w:t>
          </w:r>
        </w:p>
        <w:p w14:paraId="7D35C9A6" w14:textId="77777777" w:rsidR="00C729D6" w:rsidRDefault="00CD61BB">
          <w:pPr>
            <w:pStyle w:val="Sommario1"/>
            <w:rPr>
              <w:rFonts w:asciiTheme="minorHAnsi" w:eastAsiaTheme="minorEastAsia" w:hAnsiTheme="minorHAnsi" w:cstheme="minorBidi"/>
              <w:b w:val="0"/>
              <w:caps w:val="0"/>
              <w:noProof/>
              <w:sz w:val="22"/>
              <w:szCs w:val="22"/>
            </w:rPr>
          </w:pPr>
          <w:r>
            <w:fldChar w:fldCharType="begin"/>
          </w:r>
          <w:r>
            <w:instrText>TOC  \o "1-3" \h \z \u</w:instrText>
          </w:r>
          <w:r>
            <w:fldChar w:fldCharType="separate"/>
          </w:r>
          <w:hyperlink w:anchor="_Toc123661196" w:history="1">
            <w:r>
              <w:rPr>
                <w:rStyle w:val="Collegamentoipertestuale"/>
                <w:noProof/>
              </w:rPr>
              <w:t>Indice</w:t>
            </w:r>
            <w:r>
              <w:rPr>
                <w:noProof/>
                <w:webHidden/>
              </w:rPr>
              <w:tab/>
            </w:r>
            <w:r>
              <w:rPr>
                <w:noProof/>
                <w:webHidden/>
              </w:rPr>
              <w:fldChar w:fldCharType="begin"/>
            </w:r>
            <w:r>
              <w:rPr>
                <w:noProof/>
                <w:webHidden/>
              </w:rPr>
              <w:instrText xml:space="preserve"> PAGEREF _Toc123661196 \h </w:instrText>
            </w:r>
            <w:r>
              <w:rPr>
                <w:noProof/>
                <w:webHidden/>
              </w:rPr>
            </w:r>
            <w:r>
              <w:rPr>
                <w:noProof/>
                <w:webHidden/>
              </w:rPr>
              <w:fldChar w:fldCharType="separate"/>
            </w:r>
            <w:r>
              <w:rPr>
                <w:noProof/>
                <w:webHidden/>
              </w:rPr>
              <w:t>Error! No bookmark name given.</w:t>
            </w:r>
            <w:r>
              <w:rPr>
                <w:noProof/>
                <w:webHidden/>
              </w:rPr>
              <w:fldChar w:fldCharType="end"/>
            </w:r>
          </w:hyperlink>
        </w:p>
        <w:p w14:paraId="1385E0CA" w14:textId="77777777" w:rsidR="00C729D6" w:rsidRDefault="00000000">
          <w:pPr>
            <w:pStyle w:val="Sommario1"/>
            <w:rPr>
              <w:rFonts w:asciiTheme="minorHAnsi" w:eastAsiaTheme="minorEastAsia" w:hAnsiTheme="minorHAnsi" w:cstheme="minorBidi"/>
              <w:b w:val="0"/>
              <w:caps w:val="0"/>
              <w:noProof/>
              <w:sz w:val="22"/>
              <w:szCs w:val="22"/>
            </w:rPr>
          </w:pPr>
          <w:hyperlink w:anchor="_Toc123661197" w:history="1">
            <w:r w:rsidR="00CD61BB">
              <w:rPr>
                <w:rStyle w:val="Collegamentoipertestuale"/>
                <w:noProof/>
              </w:rPr>
              <w:t>Sommario</w:t>
            </w:r>
            <w:r w:rsidR="00CD61BB">
              <w:rPr>
                <w:noProof/>
                <w:webHidden/>
              </w:rPr>
              <w:tab/>
            </w:r>
            <w:r w:rsidR="00CD61BB">
              <w:rPr>
                <w:noProof/>
                <w:webHidden/>
              </w:rPr>
              <w:fldChar w:fldCharType="begin"/>
            </w:r>
            <w:r w:rsidR="00CD61BB">
              <w:rPr>
                <w:noProof/>
                <w:webHidden/>
              </w:rPr>
              <w:instrText xml:space="preserve"> PAGEREF _Toc123661197 \h </w:instrText>
            </w:r>
            <w:r w:rsidR="00CD61BB">
              <w:rPr>
                <w:noProof/>
                <w:webHidden/>
              </w:rPr>
            </w:r>
            <w:r w:rsidR="00CD61BB">
              <w:rPr>
                <w:noProof/>
                <w:webHidden/>
              </w:rPr>
              <w:fldChar w:fldCharType="separate"/>
            </w:r>
            <w:r w:rsidR="00CD61BB">
              <w:rPr>
                <w:noProof/>
                <w:webHidden/>
              </w:rPr>
              <w:t>4</w:t>
            </w:r>
            <w:r w:rsidR="00CD61BB">
              <w:rPr>
                <w:noProof/>
                <w:webHidden/>
              </w:rPr>
              <w:fldChar w:fldCharType="end"/>
            </w:r>
          </w:hyperlink>
        </w:p>
        <w:p w14:paraId="120D660D" w14:textId="77777777" w:rsidR="00C729D6" w:rsidRDefault="00000000">
          <w:pPr>
            <w:pStyle w:val="Sommario1"/>
            <w:rPr>
              <w:rFonts w:asciiTheme="minorHAnsi" w:eastAsiaTheme="minorEastAsia" w:hAnsiTheme="minorHAnsi" w:cstheme="minorBidi"/>
              <w:b w:val="0"/>
              <w:caps w:val="0"/>
              <w:noProof/>
              <w:sz w:val="22"/>
              <w:szCs w:val="22"/>
            </w:rPr>
          </w:pPr>
          <w:hyperlink w:anchor="_Toc123661198" w:history="1">
            <w:r w:rsidR="00CD61BB">
              <w:rPr>
                <w:rStyle w:val="Collegamentoipertestuale"/>
                <w:noProof/>
              </w:rPr>
              <w:t>1 - Introduzione</w:t>
            </w:r>
            <w:r w:rsidR="00CD61BB">
              <w:rPr>
                <w:noProof/>
                <w:webHidden/>
              </w:rPr>
              <w:tab/>
            </w:r>
            <w:r w:rsidR="00CD61BB">
              <w:rPr>
                <w:noProof/>
                <w:webHidden/>
              </w:rPr>
              <w:fldChar w:fldCharType="begin"/>
            </w:r>
            <w:r w:rsidR="00CD61BB">
              <w:rPr>
                <w:noProof/>
                <w:webHidden/>
              </w:rPr>
              <w:instrText xml:space="preserve"> PAGEREF _Toc123661198 \h </w:instrText>
            </w:r>
            <w:r w:rsidR="00CD61BB">
              <w:rPr>
                <w:noProof/>
                <w:webHidden/>
              </w:rPr>
            </w:r>
            <w:r w:rsidR="00CD61BB">
              <w:rPr>
                <w:noProof/>
                <w:webHidden/>
              </w:rPr>
              <w:fldChar w:fldCharType="separate"/>
            </w:r>
            <w:r w:rsidR="00CD61BB">
              <w:rPr>
                <w:noProof/>
                <w:webHidden/>
              </w:rPr>
              <w:t>5</w:t>
            </w:r>
            <w:r w:rsidR="00CD61BB">
              <w:rPr>
                <w:noProof/>
                <w:webHidden/>
              </w:rPr>
              <w:fldChar w:fldCharType="end"/>
            </w:r>
          </w:hyperlink>
        </w:p>
        <w:p w14:paraId="2710AAD6" w14:textId="77777777" w:rsidR="00C729D6" w:rsidRDefault="00000000">
          <w:pPr>
            <w:pStyle w:val="Sommario1"/>
            <w:rPr>
              <w:rFonts w:asciiTheme="minorHAnsi" w:eastAsiaTheme="minorEastAsia" w:hAnsiTheme="minorHAnsi" w:cstheme="minorBidi"/>
              <w:b w:val="0"/>
              <w:caps w:val="0"/>
              <w:noProof/>
              <w:sz w:val="22"/>
              <w:szCs w:val="22"/>
            </w:rPr>
          </w:pPr>
          <w:hyperlink w:anchor="_Toc123661199" w:history="1">
            <w:r w:rsidR="00CD61BB">
              <w:rPr>
                <w:rStyle w:val="Collegamentoipertestuale"/>
                <w:noProof/>
              </w:rPr>
              <w:t>2 - Titolo capitolo 1° livello</w:t>
            </w:r>
            <w:r w:rsidR="00CD61BB">
              <w:rPr>
                <w:noProof/>
                <w:webHidden/>
              </w:rPr>
              <w:tab/>
            </w:r>
            <w:r w:rsidR="00CD61BB">
              <w:rPr>
                <w:noProof/>
                <w:webHidden/>
              </w:rPr>
              <w:fldChar w:fldCharType="begin"/>
            </w:r>
            <w:r w:rsidR="00CD61BB">
              <w:rPr>
                <w:noProof/>
                <w:webHidden/>
              </w:rPr>
              <w:instrText xml:space="preserve"> PAGEREF _Toc123661199 \h </w:instrText>
            </w:r>
            <w:r w:rsidR="00CD61BB">
              <w:rPr>
                <w:noProof/>
                <w:webHidden/>
              </w:rPr>
            </w:r>
            <w:r w:rsidR="00CD61BB">
              <w:rPr>
                <w:noProof/>
                <w:webHidden/>
              </w:rPr>
              <w:fldChar w:fldCharType="separate"/>
            </w:r>
            <w:r w:rsidR="00CD61BB">
              <w:rPr>
                <w:noProof/>
                <w:webHidden/>
              </w:rPr>
              <w:t>6</w:t>
            </w:r>
            <w:r w:rsidR="00CD61BB">
              <w:rPr>
                <w:noProof/>
                <w:webHidden/>
              </w:rPr>
              <w:fldChar w:fldCharType="end"/>
            </w:r>
          </w:hyperlink>
        </w:p>
        <w:p w14:paraId="45768A5D" w14:textId="77777777" w:rsidR="00C729D6" w:rsidRDefault="00000000">
          <w:pPr>
            <w:pStyle w:val="Sommario2"/>
            <w:rPr>
              <w:rFonts w:asciiTheme="minorHAnsi" w:eastAsiaTheme="minorEastAsia" w:hAnsiTheme="minorHAnsi" w:cstheme="minorBidi"/>
              <w:noProof/>
              <w:sz w:val="22"/>
              <w:szCs w:val="22"/>
            </w:rPr>
          </w:pPr>
          <w:hyperlink w:anchor="_Toc123661200" w:history="1">
            <w:r w:rsidR="00CD61BB">
              <w:rPr>
                <w:rStyle w:val="Collegamentoipertestuale"/>
                <w:noProof/>
              </w:rPr>
              <w:t>2.1 Titolo capitolo 2° livello</w:t>
            </w:r>
            <w:r w:rsidR="00CD61BB">
              <w:rPr>
                <w:noProof/>
                <w:webHidden/>
              </w:rPr>
              <w:tab/>
            </w:r>
            <w:r w:rsidR="00CD61BB">
              <w:rPr>
                <w:noProof/>
                <w:webHidden/>
              </w:rPr>
              <w:fldChar w:fldCharType="begin"/>
            </w:r>
            <w:r w:rsidR="00CD61BB">
              <w:rPr>
                <w:noProof/>
                <w:webHidden/>
              </w:rPr>
              <w:instrText xml:space="preserve"> PAGEREF _Toc123661200 \h </w:instrText>
            </w:r>
            <w:r w:rsidR="00CD61BB">
              <w:rPr>
                <w:noProof/>
                <w:webHidden/>
              </w:rPr>
            </w:r>
            <w:r w:rsidR="00CD61BB">
              <w:rPr>
                <w:noProof/>
                <w:webHidden/>
              </w:rPr>
              <w:fldChar w:fldCharType="separate"/>
            </w:r>
            <w:r w:rsidR="00CD61BB">
              <w:rPr>
                <w:noProof/>
                <w:webHidden/>
              </w:rPr>
              <w:t>7</w:t>
            </w:r>
            <w:r w:rsidR="00CD61BB">
              <w:rPr>
                <w:noProof/>
                <w:webHidden/>
              </w:rPr>
              <w:fldChar w:fldCharType="end"/>
            </w:r>
          </w:hyperlink>
        </w:p>
        <w:p w14:paraId="6FA6FB95" w14:textId="77777777" w:rsidR="00C729D6" w:rsidRDefault="00000000">
          <w:pPr>
            <w:pStyle w:val="Sommario3"/>
            <w:rPr>
              <w:rFonts w:asciiTheme="minorHAnsi" w:eastAsiaTheme="minorEastAsia" w:hAnsiTheme="minorHAnsi" w:cstheme="minorBidi"/>
              <w:i w:val="0"/>
              <w:noProof/>
              <w:sz w:val="22"/>
              <w:szCs w:val="22"/>
            </w:rPr>
          </w:pPr>
          <w:hyperlink w:anchor="_Toc123661201" w:history="1">
            <w:r w:rsidR="00CD61BB">
              <w:rPr>
                <w:rStyle w:val="Collegamentoipertestuale"/>
                <w:noProof/>
              </w:rPr>
              <w:t>2.1.1 Titolo capitolo 3° livello</w:t>
            </w:r>
            <w:r w:rsidR="00CD61BB">
              <w:rPr>
                <w:noProof/>
                <w:webHidden/>
              </w:rPr>
              <w:tab/>
            </w:r>
            <w:r w:rsidR="00CD61BB">
              <w:rPr>
                <w:noProof/>
                <w:webHidden/>
              </w:rPr>
              <w:fldChar w:fldCharType="begin"/>
            </w:r>
            <w:r w:rsidR="00CD61BB">
              <w:rPr>
                <w:noProof/>
                <w:webHidden/>
              </w:rPr>
              <w:instrText xml:space="preserve"> PAGEREF _Toc123661201 \h </w:instrText>
            </w:r>
            <w:r w:rsidR="00CD61BB">
              <w:rPr>
                <w:noProof/>
                <w:webHidden/>
              </w:rPr>
            </w:r>
            <w:r w:rsidR="00CD61BB">
              <w:rPr>
                <w:noProof/>
                <w:webHidden/>
              </w:rPr>
              <w:fldChar w:fldCharType="separate"/>
            </w:r>
            <w:r w:rsidR="00CD61BB">
              <w:rPr>
                <w:noProof/>
                <w:webHidden/>
              </w:rPr>
              <w:t>7</w:t>
            </w:r>
            <w:r w:rsidR="00CD61BB">
              <w:rPr>
                <w:noProof/>
                <w:webHidden/>
              </w:rPr>
              <w:fldChar w:fldCharType="end"/>
            </w:r>
          </w:hyperlink>
        </w:p>
        <w:p w14:paraId="740E6F3F" w14:textId="77777777" w:rsidR="00C729D6" w:rsidRDefault="00000000">
          <w:pPr>
            <w:pStyle w:val="Sommario1"/>
            <w:rPr>
              <w:rFonts w:asciiTheme="minorHAnsi" w:eastAsiaTheme="minorEastAsia" w:hAnsiTheme="minorHAnsi" w:cstheme="minorBidi"/>
              <w:b w:val="0"/>
              <w:caps w:val="0"/>
              <w:noProof/>
              <w:sz w:val="22"/>
              <w:szCs w:val="22"/>
            </w:rPr>
          </w:pPr>
          <w:hyperlink w:anchor="_Toc123661202" w:history="1">
            <w:r w:rsidR="00CD61BB">
              <w:rPr>
                <w:rStyle w:val="Collegamentoipertestuale"/>
                <w:noProof/>
                <w:highlight w:val="yellow"/>
              </w:rPr>
              <w:t>3 - Informazioni di formato</w:t>
            </w:r>
            <w:r w:rsidR="00CD61BB">
              <w:rPr>
                <w:noProof/>
                <w:webHidden/>
              </w:rPr>
              <w:tab/>
            </w:r>
            <w:r w:rsidR="00CD61BB">
              <w:rPr>
                <w:noProof/>
                <w:webHidden/>
              </w:rPr>
              <w:fldChar w:fldCharType="begin"/>
            </w:r>
            <w:r w:rsidR="00CD61BB">
              <w:rPr>
                <w:noProof/>
                <w:webHidden/>
              </w:rPr>
              <w:instrText xml:space="preserve"> PAGEREF _Toc123661202 \h </w:instrText>
            </w:r>
            <w:r w:rsidR="00CD61BB">
              <w:rPr>
                <w:noProof/>
                <w:webHidden/>
              </w:rPr>
            </w:r>
            <w:r w:rsidR="00CD61BB">
              <w:rPr>
                <w:noProof/>
                <w:webHidden/>
              </w:rPr>
              <w:fldChar w:fldCharType="separate"/>
            </w:r>
            <w:r w:rsidR="00CD61BB">
              <w:rPr>
                <w:noProof/>
                <w:webHidden/>
              </w:rPr>
              <w:t>8</w:t>
            </w:r>
            <w:r w:rsidR="00CD61BB">
              <w:rPr>
                <w:noProof/>
                <w:webHidden/>
              </w:rPr>
              <w:fldChar w:fldCharType="end"/>
            </w:r>
          </w:hyperlink>
        </w:p>
        <w:p w14:paraId="68CEC848" w14:textId="77777777" w:rsidR="00C729D6" w:rsidRDefault="00000000">
          <w:pPr>
            <w:pStyle w:val="Sommario2"/>
            <w:rPr>
              <w:rFonts w:asciiTheme="minorHAnsi" w:eastAsiaTheme="minorEastAsia" w:hAnsiTheme="minorHAnsi" w:cstheme="minorBidi"/>
              <w:noProof/>
              <w:sz w:val="22"/>
              <w:szCs w:val="22"/>
            </w:rPr>
          </w:pPr>
          <w:hyperlink w:anchor="_Toc123661203" w:history="1">
            <w:r w:rsidR="00CD61BB">
              <w:rPr>
                <w:rStyle w:val="Collegamentoipertestuale"/>
                <w:noProof/>
                <w:highlight w:val="yellow"/>
              </w:rPr>
              <w:t>3.1 Formato figure, tabelle, equazioni, didascalie e riferimenti incrociati</w:t>
            </w:r>
            <w:r w:rsidR="00CD61BB">
              <w:rPr>
                <w:noProof/>
                <w:webHidden/>
              </w:rPr>
              <w:tab/>
            </w:r>
            <w:r w:rsidR="00CD61BB">
              <w:rPr>
                <w:noProof/>
                <w:webHidden/>
              </w:rPr>
              <w:fldChar w:fldCharType="begin"/>
            </w:r>
            <w:r w:rsidR="00CD61BB">
              <w:rPr>
                <w:noProof/>
                <w:webHidden/>
              </w:rPr>
              <w:instrText xml:space="preserve"> PAGEREF _Toc123661203 \h </w:instrText>
            </w:r>
            <w:r w:rsidR="00CD61BB">
              <w:rPr>
                <w:noProof/>
                <w:webHidden/>
              </w:rPr>
            </w:r>
            <w:r w:rsidR="00CD61BB">
              <w:rPr>
                <w:noProof/>
                <w:webHidden/>
              </w:rPr>
              <w:fldChar w:fldCharType="separate"/>
            </w:r>
            <w:r w:rsidR="00CD61BB">
              <w:rPr>
                <w:noProof/>
                <w:webHidden/>
              </w:rPr>
              <w:t>8</w:t>
            </w:r>
            <w:r w:rsidR="00CD61BB">
              <w:rPr>
                <w:noProof/>
                <w:webHidden/>
              </w:rPr>
              <w:fldChar w:fldCharType="end"/>
            </w:r>
          </w:hyperlink>
        </w:p>
        <w:p w14:paraId="5FE670DC" w14:textId="77777777" w:rsidR="00C729D6" w:rsidRDefault="00000000">
          <w:pPr>
            <w:pStyle w:val="Sommario2"/>
            <w:rPr>
              <w:rFonts w:asciiTheme="minorHAnsi" w:eastAsiaTheme="minorEastAsia" w:hAnsiTheme="minorHAnsi" w:cstheme="minorBidi"/>
              <w:noProof/>
              <w:sz w:val="22"/>
              <w:szCs w:val="22"/>
            </w:rPr>
          </w:pPr>
          <w:hyperlink w:anchor="_Toc123661204" w:history="1">
            <w:r w:rsidR="00CD61BB">
              <w:rPr>
                <w:rStyle w:val="Collegamentoipertestuale"/>
                <w:noProof/>
                <w:highlight w:val="yellow"/>
              </w:rPr>
              <w:t>3.2 Unità di misura</w:t>
            </w:r>
            <w:r w:rsidR="00CD61BB">
              <w:rPr>
                <w:noProof/>
                <w:webHidden/>
              </w:rPr>
              <w:tab/>
            </w:r>
            <w:r w:rsidR="00CD61BB">
              <w:rPr>
                <w:noProof/>
                <w:webHidden/>
              </w:rPr>
              <w:fldChar w:fldCharType="begin"/>
            </w:r>
            <w:r w:rsidR="00CD61BB">
              <w:rPr>
                <w:noProof/>
                <w:webHidden/>
              </w:rPr>
              <w:instrText xml:space="preserve"> PAGEREF _Toc123661204 \h </w:instrText>
            </w:r>
            <w:r w:rsidR="00CD61BB">
              <w:rPr>
                <w:noProof/>
                <w:webHidden/>
              </w:rPr>
            </w:r>
            <w:r w:rsidR="00CD61BB">
              <w:rPr>
                <w:noProof/>
                <w:webHidden/>
              </w:rPr>
              <w:fldChar w:fldCharType="separate"/>
            </w:r>
            <w:r w:rsidR="00CD61BB">
              <w:rPr>
                <w:noProof/>
                <w:webHidden/>
              </w:rPr>
              <w:t>11</w:t>
            </w:r>
            <w:r w:rsidR="00CD61BB">
              <w:rPr>
                <w:noProof/>
                <w:webHidden/>
              </w:rPr>
              <w:fldChar w:fldCharType="end"/>
            </w:r>
          </w:hyperlink>
        </w:p>
        <w:p w14:paraId="268487AF" w14:textId="77777777" w:rsidR="00C729D6" w:rsidRDefault="00000000">
          <w:pPr>
            <w:pStyle w:val="Sommario2"/>
            <w:rPr>
              <w:rFonts w:asciiTheme="minorHAnsi" w:eastAsiaTheme="minorEastAsia" w:hAnsiTheme="minorHAnsi" w:cstheme="minorBidi"/>
              <w:noProof/>
              <w:sz w:val="22"/>
              <w:szCs w:val="22"/>
            </w:rPr>
          </w:pPr>
          <w:hyperlink w:anchor="_Toc123661205" w:history="1">
            <w:r w:rsidR="00CD61BB">
              <w:rPr>
                <w:rStyle w:val="Collegamentoipertestuale"/>
                <w:noProof/>
                <w:highlight w:val="yellow"/>
              </w:rPr>
              <w:t>3.3 Layout di pagine A4 orizzontali o altri formati</w:t>
            </w:r>
            <w:r w:rsidR="00CD61BB">
              <w:rPr>
                <w:noProof/>
                <w:webHidden/>
              </w:rPr>
              <w:tab/>
            </w:r>
            <w:r w:rsidR="00CD61BB">
              <w:rPr>
                <w:noProof/>
                <w:webHidden/>
              </w:rPr>
              <w:fldChar w:fldCharType="begin"/>
            </w:r>
            <w:r w:rsidR="00CD61BB">
              <w:rPr>
                <w:noProof/>
                <w:webHidden/>
              </w:rPr>
              <w:instrText xml:space="preserve"> PAGEREF _Toc123661205 \h </w:instrText>
            </w:r>
            <w:r w:rsidR="00CD61BB">
              <w:rPr>
                <w:noProof/>
                <w:webHidden/>
              </w:rPr>
            </w:r>
            <w:r w:rsidR="00CD61BB">
              <w:rPr>
                <w:noProof/>
                <w:webHidden/>
              </w:rPr>
              <w:fldChar w:fldCharType="separate"/>
            </w:r>
            <w:r w:rsidR="00CD61BB">
              <w:rPr>
                <w:noProof/>
                <w:webHidden/>
              </w:rPr>
              <w:t>12</w:t>
            </w:r>
            <w:r w:rsidR="00CD61BB">
              <w:rPr>
                <w:noProof/>
                <w:webHidden/>
              </w:rPr>
              <w:fldChar w:fldCharType="end"/>
            </w:r>
          </w:hyperlink>
        </w:p>
        <w:p w14:paraId="4555FD4C" w14:textId="77777777" w:rsidR="00C729D6" w:rsidRDefault="00000000">
          <w:pPr>
            <w:pStyle w:val="Sommario1"/>
            <w:rPr>
              <w:rFonts w:asciiTheme="minorHAnsi" w:eastAsiaTheme="minorEastAsia" w:hAnsiTheme="minorHAnsi" w:cstheme="minorBidi"/>
              <w:b w:val="0"/>
              <w:caps w:val="0"/>
              <w:noProof/>
              <w:sz w:val="22"/>
              <w:szCs w:val="22"/>
            </w:rPr>
          </w:pPr>
          <w:hyperlink w:anchor="_Toc123661206" w:history="1">
            <w:r w:rsidR="00CD61BB">
              <w:rPr>
                <w:rStyle w:val="Collegamentoipertestuale"/>
                <w:noProof/>
              </w:rPr>
              <w:t>4 - Conclusioni</w:t>
            </w:r>
            <w:r w:rsidR="00CD61BB">
              <w:rPr>
                <w:noProof/>
                <w:webHidden/>
              </w:rPr>
              <w:tab/>
            </w:r>
            <w:r w:rsidR="00CD61BB">
              <w:rPr>
                <w:noProof/>
                <w:webHidden/>
              </w:rPr>
              <w:fldChar w:fldCharType="begin"/>
            </w:r>
            <w:r w:rsidR="00CD61BB">
              <w:rPr>
                <w:noProof/>
                <w:webHidden/>
              </w:rPr>
              <w:instrText xml:space="preserve"> PAGEREF _Toc123661206 \h </w:instrText>
            </w:r>
            <w:r w:rsidR="00CD61BB">
              <w:rPr>
                <w:noProof/>
                <w:webHidden/>
              </w:rPr>
            </w:r>
            <w:r w:rsidR="00CD61BB">
              <w:rPr>
                <w:noProof/>
                <w:webHidden/>
              </w:rPr>
              <w:fldChar w:fldCharType="separate"/>
            </w:r>
            <w:r w:rsidR="00CD61BB">
              <w:rPr>
                <w:noProof/>
                <w:webHidden/>
              </w:rPr>
              <w:t>13</w:t>
            </w:r>
            <w:r w:rsidR="00CD61BB">
              <w:rPr>
                <w:noProof/>
                <w:webHidden/>
              </w:rPr>
              <w:fldChar w:fldCharType="end"/>
            </w:r>
          </w:hyperlink>
        </w:p>
        <w:p w14:paraId="0EE31358" w14:textId="77777777" w:rsidR="00C729D6" w:rsidRDefault="00000000">
          <w:pPr>
            <w:pStyle w:val="Sommario1"/>
            <w:rPr>
              <w:rFonts w:asciiTheme="minorHAnsi" w:eastAsiaTheme="minorEastAsia" w:hAnsiTheme="minorHAnsi" w:cstheme="minorBidi"/>
              <w:b w:val="0"/>
              <w:caps w:val="0"/>
              <w:noProof/>
              <w:sz w:val="22"/>
              <w:szCs w:val="22"/>
            </w:rPr>
          </w:pPr>
          <w:hyperlink w:anchor="_Toc123661207" w:history="1">
            <w:r w:rsidR="00CD61BB">
              <w:rPr>
                <w:rStyle w:val="Collegamentoipertestuale"/>
                <w:noProof/>
              </w:rPr>
              <w:t>5 - Bibliografia</w:t>
            </w:r>
            <w:r w:rsidR="00CD61BB">
              <w:rPr>
                <w:noProof/>
                <w:webHidden/>
              </w:rPr>
              <w:tab/>
            </w:r>
            <w:r w:rsidR="00CD61BB">
              <w:rPr>
                <w:noProof/>
                <w:webHidden/>
              </w:rPr>
              <w:fldChar w:fldCharType="begin"/>
            </w:r>
            <w:r w:rsidR="00CD61BB">
              <w:rPr>
                <w:noProof/>
                <w:webHidden/>
              </w:rPr>
              <w:instrText xml:space="preserve"> PAGEREF _Toc123661207 \h </w:instrText>
            </w:r>
            <w:r w:rsidR="00CD61BB">
              <w:rPr>
                <w:noProof/>
                <w:webHidden/>
              </w:rPr>
            </w:r>
            <w:r w:rsidR="00CD61BB">
              <w:rPr>
                <w:noProof/>
                <w:webHidden/>
              </w:rPr>
              <w:fldChar w:fldCharType="separate"/>
            </w:r>
            <w:r w:rsidR="00CD61BB">
              <w:rPr>
                <w:noProof/>
                <w:webHidden/>
              </w:rPr>
              <w:t>Error! No bookmark name given.</w:t>
            </w:r>
            <w:r w:rsidR="00CD61BB">
              <w:rPr>
                <w:noProof/>
                <w:webHidden/>
              </w:rPr>
              <w:fldChar w:fldCharType="end"/>
            </w:r>
          </w:hyperlink>
        </w:p>
        <w:p w14:paraId="3869DC6E" w14:textId="77777777" w:rsidR="00C729D6" w:rsidRDefault="00000000">
          <w:pPr>
            <w:pStyle w:val="Sommario1"/>
            <w:rPr>
              <w:rFonts w:asciiTheme="minorHAnsi" w:eastAsiaTheme="minorEastAsia" w:hAnsiTheme="minorHAnsi" w:cstheme="minorBidi"/>
              <w:b w:val="0"/>
              <w:caps w:val="0"/>
              <w:noProof/>
              <w:sz w:val="22"/>
              <w:szCs w:val="22"/>
            </w:rPr>
          </w:pPr>
          <w:hyperlink w:anchor="_Toc123661208" w:history="1">
            <w:r w:rsidR="00CD61BB">
              <w:rPr>
                <w:rStyle w:val="Collegamentoipertestuale"/>
                <w:noProof/>
              </w:rPr>
              <w:t>6 - Appendice: Titolo appendice 1° livello</w:t>
            </w:r>
            <w:r w:rsidR="00CD61BB">
              <w:rPr>
                <w:noProof/>
                <w:webHidden/>
              </w:rPr>
              <w:tab/>
            </w:r>
            <w:r w:rsidR="00CD61BB">
              <w:rPr>
                <w:noProof/>
                <w:webHidden/>
              </w:rPr>
              <w:fldChar w:fldCharType="begin"/>
            </w:r>
            <w:r w:rsidR="00CD61BB">
              <w:rPr>
                <w:noProof/>
                <w:webHidden/>
              </w:rPr>
              <w:instrText xml:space="preserve"> PAGEREF _Toc123661208 \h </w:instrText>
            </w:r>
            <w:r w:rsidR="00CD61BB">
              <w:rPr>
                <w:noProof/>
                <w:webHidden/>
              </w:rPr>
            </w:r>
            <w:r w:rsidR="00CD61BB">
              <w:rPr>
                <w:noProof/>
                <w:webHidden/>
              </w:rPr>
              <w:fldChar w:fldCharType="separate"/>
            </w:r>
            <w:r w:rsidR="00CD61BB">
              <w:rPr>
                <w:noProof/>
                <w:webHidden/>
              </w:rPr>
              <w:t>15</w:t>
            </w:r>
            <w:r w:rsidR="00CD61BB">
              <w:rPr>
                <w:noProof/>
                <w:webHidden/>
              </w:rPr>
              <w:fldChar w:fldCharType="end"/>
            </w:r>
          </w:hyperlink>
        </w:p>
        <w:p w14:paraId="503A2A0C" w14:textId="77777777" w:rsidR="00C729D6" w:rsidRDefault="00000000">
          <w:pPr>
            <w:pStyle w:val="Sommario2"/>
            <w:rPr>
              <w:rFonts w:asciiTheme="minorHAnsi" w:eastAsiaTheme="minorEastAsia" w:hAnsiTheme="minorHAnsi" w:cstheme="minorBidi"/>
              <w:noProof/>
              <w:sz w:val="22"/>
              <w:szCs w:val="22"/>
            </w:rPr>
          </w:pPr>
          <w:hyperlink w:anchor="_Toc123661209" w:history="1">
            <w:r w:rsidR="00CD61BB">
              <w:rPr>
                <w:rStyle w:val="Collegamentoipertestuale"/>
                <w:noProof/>
              </w:rPr>
              <w:t>6.1 Titolo appendice 2° livello</w:t>
            </w:r>
            <w:r w:rsidR="00CD61BB">
              <w:rPr>
                <w:noProof/>
                <w:webHidden/>
              </w:rPr>
              <w:tab/>
            </w:r>
            <w:r w:rsidR="00CD61BB">
              <w:rPr>
                <w:noProof/>
                <w:webHidden/>
              </w:rPr>
              <w:fldChar w:fldCharType="begin"/>
            </w:r>
            <w:r w:rsidR="00CD61BB">
              <w:rPr>
                <w:noProof/>
                <w:webHidden/>
              </w:rPr>
              <w:instrText xml:space="preserve"> PAGEREF _Toc123661209 \h </w:instrText>
            </w:r>
            <w:r w:rsidR="00CD61BB">
              <w:rPr>
                <w:noProof/>
                <w:webHidden/>
              </w:rPr>
            </w:r>
            <w:r w:rsidR="00CD61BB">
              <w:rPr>
                <w:noProof/>
                <w:webHidden/>
              </w:rPr>
              <w:fldChar w:fldCharType="separate"/>
            </w:r>
            <w:r w:rsidR="00CD61BB">
              <w:rPr>
                <w:noProof/>
                <w:webHidden/>
              </w:rPr>
              <w:t>15</w:t>
            </w:r>
            <w:r w:rsidR="00CD61BB">
              <w:rPr>
                <w:noProof/>
                <w:webHidden/>
              </w:rPr>
              <w:fldChar w:fldCharType="end"/>
            </w:r>
          </w:hyperlink>
        </w:p>
        <w:p w14:paraId="626BF024" w14:textId="77777777" w:rsidR="00C729D6" w:rsidRDefault="00000000">
          <w:pPr>
            <w:pStyle w:val="Sommario3"/>
            <w:rPr>
              <w:rFonts w:asciiTheme="minorHAnsi" w:eastAsiaTheme="minorEastAsia" w:hAnsiTheme="minorHAnsi" w:cstheme="minorBidi"/>
              <w:i w:val="0"/>
              <w:noProof/>
              <w:sz w:val="22"/>
              <w:szCs w:val="22"/>
            </w:rPr>
          </w:pPr>
          <w:hyperlink w:anchor="_Toc123661210" w:history="1">
            <w:r w:rsidR="00CD61BB">
              <w:rPr>
                <w:rStyle w:val="Collegamentoipertestuale"/>
                <w:noProof/>
              </w:rPr>
              <w:t>6.1.1 Titolo appendice 3° livello</w:t>
            </w:r>
            <w:r w:rsidR="00CD61BB">
              <w:rPr>
                <w:noProof/>
                <w:webHidden/>
              </w:rPr>
              <w:tab/>
            </w:r>
            <w:r w:rsidR="00CD61BB">
              <w:rPr>
                <w:noProof/>
                <w:webHidden/>
              </w:rPr>
              <w:fldChar w:fldCharType="begin"/>
            </w:r>
            <w:r w:rsidR="00CD61BB">
              <w:rPr>
                <w:noProof/>
                <w:webHidden/>
              </w:rPr>
              <w:instrText xml:space="preserve"> PAGEREF _Toc123661210 \h </w:instrText>
            </w:r>
            <w:r w:rsidR="00CD61BB">
              <w:rPr>
                <w:noProof/>
                <w:webHidden/>
              </w:rPr>
            </w:r>
            <w:r w:rsidR="00CD61BB">
              <w:rPr>
                <w:noProof/>
                <w:webHidden/>
              </w:rPr>
              <w:fldChar w:fldCharType="separate"/>
            </w:r>
            <w:r w:rsidR="00CD61BB">
              <w:rPr>
                <w:noProof/>
                <w:webHidden/>
              </w:rPr>
              <w:t>15</w:t>
            </w:r>
            <w:r w:rsidR="00CD61BB">
              <w:rPr>
                <w:noProof/>
                <w:webHidden/>
              </w:rPr>
              <w:fldChar w:fldCharType="end"/>
            </w:r>
          </w:hyperlink>
        </w:p>
        <w:p w14:paraId="61E8707D" w14:textId="77777777" w:rsidR="00C729D6" w:rsidRDefault="00000000">
          <w:pPr>
            <w:pStyle w:val="Sommario1"/>
            <w:rPr>
              <w:rFonts w:asciiTheme="minorHAnsi" w:eastAsiaTheme="minorEastAsia" w:hAnsiTheme="minorHAnsi" w:cstheme="minorBidi"/>
              <w:b w:val="0"/>
              <w:caps w:val="0"/>
              <w:noProof/>
              <w:sz w:val="22"/>
              <w:szCs w:val="22"/>
            </w:rPr>
          </w:pPr>
          <w:hyperlink w:anchor="_Toc123661211" w:history="1">
            <w:r w:rsidR="00CD61BB">
              <w:rPr>
                <w:rStyle w:val="Collegamentoipertestuale"/>
                <w:noProof/>
              </w:rPr>
              <w:t>7 - Acronimi</w:t>
            </w:r>
            <w:r w:rsidR="00CD61BB">
              <w:rPr>
                <w:noProof/>
                <w:webHidden/>
              </w:rPr>
              <w:tab/>
            </w:r>
            <w:r w:rsidR="00CD61BB">
              <w:rPr>
                <w:noProof/>
                <w:webHidden/>
              </w:rPr>
              <w:fldChar w:fldCharType="begin"/>
            </w:r>
            <w:r w:rsidR="00CD61BB">
              <w:rPr>
                <w:noProof/>
                <w:webHidden/>
              </w:rPr>
              <w:instrText xml:space="preserve"> PAGEREF _Toc123661211 \h </w:instrText>
            </w:r>
            <w:r w:rsidR="00CD61BB">
              <w:rPr>
                <w:noProof/>
                <w:webHidden/>
              </w:rPr>
            </w:r>
            <w:r w:rsidR="00CD61BB">
              <w:rPr>
                <w:noProof/>
                <w:webHidden/>
              </w:rPr>
              <w:fldChar w:fldCharType="separate"/>
            </w:r>
            <w:r w:rsidR="00CD61BB">
              <w:rPr>
                <w:noProof/>
                <w:webHidden/>
              </w:rPr>
              <w:t>16</w:t>
            </w:r>
            <w:r w:rsidR="00CD61BB">
              <w:rPr>
                <w:noProof/>
                <w:webHidden/>
              </w:rPr>
              <w:fldChar w:fldCharType="end"/>
            </w:r>
          </w:hyperlink>
        </w:p>
        <w:p w14:paraId="2D305C54" w14:textId="77777777" w:rsidR="00C729D6" w:rsidRDefault="00000000">
          <w:pPr>
            <w:pStyle w:val="Sommario1"/>
            <w:rPr>
              <w:rFonts w:asciiTheme="minorHAnsi" w:eastAsiaTheme="minorEastAsia" w:hAnsiTheme="minorHAnsi" w:cstheme="minorBidi"/>
              <w:b w:val="0"/>
              <w:caps w:val="0"/>
              <w:noProof/>
              <w:sz w:val="22"/>
              <w:szCs w:val="22"/>
            </w:rPr>
          </w:pPr>
          <w:hyperlink w:anchor="_Toc123661212" w:history="1">
            <w:r w:rsidR="00CD61BB">
              <w:rPr>
                <w:rStyle w:val="Collegamentoipertestuale"/>
                <w:noProof/>
              </w:rPr>
              <w:t>8 - Elenco allegati</w:t>
            </w:r>
            <w:r w:rsidR="00CD61BB">
              <w:rPr>
                <w:noProof/>
                <w:webHidden/>
              </w:rPr>
              <w:tab/>
            </w:r>
            <w:r w:rsidR="00CD61BB">
              <w:rPr>
                <w:noProof/>
                <w:webHidden/>
              </w:rPr>
              <w:fldChar w:fldCharType="begin"/>
            </w:r>
            <w:r w:rsidR="00CD61BB">
              <w:rPr>
                <w:noProof/>
                <w:webHidden/>
              </w:rPr>
              <w:instrText xml:space="preserve"> PAGEREF _Toc123661212 \h </w:instrText>
            </w:r>
            <w:r w:rsidR="00CD61BB">
              <w:rPr>
                <w:noProof/>
                <w:webHidden/>
              </w:rPr>
            </w:r>
            <w:r w:rsidR="00CD61BB">
              <w:rPr>
                <w:noProof/>
                <w:webHidden/>
              </w:rPr>
              <w:fldChar w:fldCharType="separate"/>
            </w:r>
            <w:r w:rsidR="00CD61BB">
              <w:rPr>
                <w:noProof/>
                <w:webHidden/>
              </w:rPr>
              <w:t>17</w:t>
            </w:r>
            <w:r w:rsidR="00CD61BB">
              <w:rPr>
                <w:noProof/>
                <w:webHidden/>
              </w:rPr>
              <w:fldChar w:fldCharType="end"/>
            </w:r>
          </w:hyperlink>
        </w:p>
        <w:p w14:paraId="3352D217" w14:textId="77777777" w:rsidR="00C729D6" w:rsidRDefault="00CD61BB">
          <w:r>
            <w:fldChar w:fldCharType="end"/>
          </w:r>
        </w:p>
      </w:sdtContent>
    </w:sdt>
    <w:p w14:paraId="0B529274" w14:textId="77777777" w:rsidR="00C729D6" w:rsidRDefault="00C729D6"/>
    <w:p w14:paraId="79C9144D" w14:textId="77777777" w:rsidR="00C729D6" w:rsidRDefault="00CD61BB">
      <w:pPr>
        <w:jc w:val="left"/>
      </w:pPr>
      <w:r>
        <w:br w:type="page"/>
      </w:r>
    </w:p>
    <w:p w14:paraId="6CF79230" w14:textId="77777777" w:rsidR="0049458D" w:rsidRDefault="0049458D" w:rsidP="0049458D">
      <w:pPr>
        <w:pStyle w:val="TitoloSommario"/>
        <w:rPr>
          <w:ins w:id="13" w:author="Mela Giulio (RSE)" w:date="2023-08-30T14:49:00Z"/>
        </w:rPr>
      </w:pPr>
      <w:bookmarkStart w:id="14" w:name="_Toc26262866"/>
      <w:bookmarkStart w:id="15" w:name="_Toc29299140"/>
      <w:bookmarkStart w:id="16" w:name="_Toc123661197"/>
      <w:ins w:id="17" w:author="Mela Giulio (RSE)" w:date="2023-08-30T14:49:00Z">
        <w:r>
          <w:lastRenderedPageBreak/>
          <w:t>Sommario</w:t>
        </w:r>
      </w:ins>
    </w:p>
    <w:p w14:paraId="70B0398A" w14:textId="77777777" w:rsidR="0049458D" w:rsidRDefault="0049458D" w:rsidP="0049458D">
      <w:pPr>
        <w:rPr>
          <w:ins w:id="18" w:author="Mela Giulio (RSE)" w:date="2023-08-30T14:49:00Z"/>
        </w:rPr>
      </w:pPr>
      <w:ins w:id="19" w:author="Mela Giulio (RSE)" w:date="2023-08-30T14:49:00Z">
        <w:r>
          <w:t>La transizione energetica comporta una progressiva sostituzione delle fonti energetiche fossili con quelle rinnovabili e, come conseguenza, l’elettrificazione dei consumi. Per questo motivo l’importanza dei sistemi di accumulo stazionario, indispensabili per favorire l’incontro tra la domanda e l’offerta di energia, è destinata ad aumentare. Questa trasformazione del settore energetico può rappresentare un’opportunità per l’industria italiana qualora i sistemi di accumulo venissero prodotti sul territorio nazionale anziché importati.</w:t>
        </w:r>
      </w:ins>
    </w:p>
    <w:p w14:paraId="339C57F2" w14:textId="77777777" w:rsidR="0049458D" w:rsidRDefault="0049458D" w:rsidP="0049458D">
      <w:pPr>
        <w:rPr>
          <w:ins w:id="20" w:author="Mela Giulio (RSE)" w:date="2023-08-30T14:49:00Z"/>
        </w:rPr>
      </w:pPr>
      <w:ins w:id="21" w:author="Mela Giulio (RSE)" w:date="2023-08-30T14:49:00Z">
        <w:r>
          <w:t xml:space="preserve">Questo studio simula l’impatto socioeconomico generato dalla realizzazione di una </w:t>
        </w:r>
        <w:r>
          <w:rPr>
            <w:i/>
            <w:iCs/>
          </w:rPr>
          <w:t>gigafactory</w:t>
        </w:r>
        <w:r>
          <w:t xml:space="preserve"> per la produzione di sistemi di accumulo stazionario sull’economia italiana tramite un modello input-output (IO) basato sulle più recenti matrici </w:t>
        </w:r>
        <w:r w:rsidRPr="00CA70A3">
          <w:rPr>
            <w:i/>
            <w:iCs/>
          </w:rPr>
          <w:t>supply and use</w:t>
        </w:r>
        <w:r>
          <w:t xml:space="preserve"> pubblicate dall’Istat. I modelli IO sono basati su matrici che descrivono i flussi economici tra i settori di un’economia, le famiglie, lo stato e l’estero e permettono la quantificazione degli effetti di uno shock esogeno sulle principali variabili economiche tramite la risoluzione di sistemi di equazioni lineari.</w:t>
        </w:r>
      </w:ins>
    </w:p>
    <w:p w14:paraId="0FE6BFA6" w14:textId="77777777" w:rsidR="0049458D" w:rsidRDefault="0049458D" w:rsidP="0049458D">
      <w:pPr>
        <w:rPr>
          <w:ins w:id="22" w:author="Mela Giulio (RSE)" w:date="2023-08-30T14:49:00Z"/>
        </w:rPr>
      </w:pPr>
      <w:ins w:id="23" w:author="Mela Giulio (RSE)" w:date="2023-08-30T14:49:00Z">
        <w:r>
          <w:t>I dati necessari a costruire il modello provengono dalla letteratura e da un’azienda leader del settore.</w:t>
        </w:r>
      </w:ins>
    </w:p>
    <w:p w14:paraId="225309E4" w14:textId="77777777" w:rsidR="0049458D" w:rsidRDefault="0049458D" w:rsidP="0049458D">
      <w:pPr>
        <w:rPr>
          <w:ins w:id="24" w:author="Mela Giulio (RSE)" w:date="2023-08-30T14:49:00Z"/>
        </w:rPr>
      </w:pPr>
      <w:ins w:id="25" w:author="Mela Giulio (RSE)" w:date="2023-08-30T14:49:00Z">
        <w:r>
          <w:t>L’investimento iniziale, che prevede una fase di costruzione dell’impianto di due anni, genera un impatto dello 0,02% del Pil italiano nel 2019 in ciascuno dei due anni; impatto che raddoppia negli anni in cui l’impianto opera a regime.</w:t>
        </w:r>
      </w:ins>
    </w:p>
    <w:p w14:paraId="66AF2759" w14:textId="77777777" w:rsidR="0049458D" w:rsidRDefault="0049458D" w:rsidP="0049458D">
      <w:pPr>
        <w:rPr>
          <w:ins w:id="26" w:author="Mela Giulio (RSE)" w:date="2023-08-30T14:49:00Z"/>
        </w:rPr>
      </w:pPr>
      <w:ins w:id="27" w:author="Mela Giulio (RSE)" w:date="2023-08-30T14:49:00Z">
        <w:r>
          <w:t>Dall’analisi dei moltiplicatori emerge che, a regime, l’attività di produzione ha un impatto maggiore sul settore della fornitura di gas ed energia elettrica, su quello del commercio all’ingrosso e su quello delle attività metallurgiche.</w:t>
        </w:r>
      </w:ins>
    </w:p>
    <w:p w14:paraId="68857206" w14:textId="77777777" w:rsidR="0049458D" w:rsidRDefault="0049458D" w:rsidP="0049458D">
      <w:pPr>
        <w:rPr>
          <w:ins w:id="28" w:author="Mela Giulio (RSE)" w:date="2023-08-30T14:49:00Z"/>
        </w:rPr>
      </w:pPr>
      <w:ins w:id="29" w:author="Mela Giulio (RSE)" w:date="2023-08-30T14:49:00Z">
        <w:r>
          <w:t xml:space="preserve">Gli impatti sull’occupazione non sono particolarmente rilevanti, a causa della forte intensità di capitale del settore. </w:t>
        </w:r>
      </w:ins>
    </w:p>
    <w:p w14:paraId="62743136" w14:textId="77777777" w:rsidR="0049458D" w:rsidRDefault="0049458D" w:rsidP="0049458D">
      <w:pPr>
        <w:rPr>
          <w:ins w:id="30" w:author="Mela Giulio (RSE)" w:date="2023-08-30T14:49:00Z"/>
        </w:rPr>
      </w:pPr>
      <w:ins w:id="31" w:author="Mela Giulio (RSE)" w:date="2023-08-30T14:49:00Z">
        <w:r>
          <w:t>La produzione di sistemi di accumulo presuppone l’importazione di grandi quantità di materie prime chimiche: qualora queste venissero prodotte in Italia, l’impatto sul Pil sarebbe superiore del 13% rispetto allo scenario di baseline.</w:t>
        </w:r>
      </w:ins>
    </w:p>
    <w:p w14:paraId="1E90C713" w14:textId="77777777" w:rsidR="0049458D" w:rsidRPr="003877C9" w:rsidRDefault="0049458D" w:rsidP="0049458D">
      <w:pPr>
        <w:rPr>
          <w:ins w:id="32" w:author="Mela Giulio (RSE)" w:date="2023-08-30T14:49:00Z"/>
        </w:rPr>
      </w:pPr>
      <w:ins w:id="33" w:author="Mela Giulio (RSE)" w:date="2023-08-30T14:49:00Z">
        <w:r>
          <w:t xml:space="preserve">Il maggior fattore limitante di questo studio consiste nel fatto che, sebbene gli impatti economici della realizzazione dell’impianto e del suo funzionamento, siano ben definiti, è difficile circostanziare tale impatto in rapporto all’economia nazionale. Per fare ciò, infatti, è necessario ipotizzare, contestualmente allo scenario </w:t>
        </w:r>
        <w:r>
          <w:rPr>
            <w:i/>
            <w:iCs/>
          </w:rPr>
          <w:t>gigafactory</w:t>
        </w:r>
        <w:r>
          <w:t>, scenari alternativi di investimento e/o di ridimensionamento di settori più legati alle fonti fossili.</w:t>
        </w:r>
      </w:ins>
    </w:p>
    <w:p w14:paraId="3331F14E" w14:textId="77777777" w:rsidR="0049458D" w:rsidRDefault="0049458D" w:rsidP="0049458D">
      <w:pPr>
        <w:jc w:val="left"/>
        <w:rPr>
          <w:ins w:id="34" w:author="Mela Giulio (RSE)" w:date="2023-08-30T14:49:00Z"/>
          <w:b/>
          <w:bCs/>
        </w:rPr>
      </w:pPr>
      <w:ins w:id="35" w:author="Mela Giulio (RSE)" w:date="2023-08-30T14:49:00Z">
        <w:r>
          <w:rPr>
            <w:b/>
            <w:bCs/>
          </w:rPr>
          <w:br w:type="page"/>
        </w:r>
      </w:ins>
    </w:p>
    <w:p w14:paraId="1E03092A" w14:textId="77777777" w:rsidR="0049458D" w:rsidRPr="00C547BF" w:rsidRDefault="0049458D" w:rsidP="0049458D">
      <w:pPr>
        <w:pStyle w:val="TitoloSommario"/>
        <w:rPr>
          <w:ins w:id="36" w:author="Mela Giulio (RSE)" w:date="2023-08-30T14:49:00Z"/>
          <w:lang w:val="en-US"/>
        </w:rPr>
      </w:pPr>
      <w:ins w:id="37" w:author="Mela Giulio (RSE)" w:date="2023-08-30T14:49:00Z">
        <w:r w:rsidRPr="00C547BF">
          <w:rPr>
            <w:lang w:val="en-US"/>
          </w:rPr>
          <w:lastRenderedPageBreak/>
          <w:t>ABSTRACT</w:t>
        </w:r>
      </w:ins>
    </w:p>
    <w:p w14:paraId="75836333" w14:textId="77777777" w:rsidR="0049458D" w:rsidRDefault="0049458D" w:rsidP="0049458D">
      <w:pPr>
        <w:rPr>
          <w:ins w:id="38" w:author="Mela Giulio (RSE)" w:date="2023-08-30T14:49:00Z"/>
          <w:lang w:val="en-US"/>
        </w:rPr>
      </w:pPr>
      <w:ins w:id="39" w:author="Mela Giulio (RSE)" w:date="2023-08-30T14:49:00Z">
        <w:r w:rsidRPr="00C547BF">
          <w:rPr>
            <w:lang w:val="en-US"/>
          </w:rPr>
          <w:t xml:space="preserve">The energy </w:t>
        </w:r>
        <w:r>
          <w:rPr>
            <w:lang w:val="en-US"/>
          </w:rPr>
          <w:t>transition implies the progressive substitution of fossil energy sources with renewable ones and, among other things, the electrification of consumption. This, in turn, will increase the importance of stationary storage systems, essential tools for the integration of non-programmable energy sources in the energy system.</w:t>
        </w:r>
      </w:ins>
    </w:p>
    <w:p w14:paraId="4C819EA7" w14:textId="77777777" w:rsidR="0049458D" w:rsidRDefault="0049458D" w:rsidP="0049458D">
      <w:pPr>
        <w:rPr>
          <w:ins w:id="40" w:author="Mela Giulio (RSE)" w:date="2023-08-30T14:49:00Z"/>
          <w:lang w:val="en-US"/>
        </w:rPr>
      </w:pPr>
      <w:ins w:id="41" w:author="Mela Giulio (RSE)" w:date="2023-08-30T14:49:00Z">
        <w:r>
          <w:rPr>
            <w:lang w:val="en-US"/>
          </w:rPr>
          <w:t>Such transformation of the energy sector might represent an opportunity for the Italian economic system if storage systems were produced domestically instead than imported.</w:t>
        </w:r>
      </w:ins>
    </w:p>
    <w:p w14:paraId="23B041B7" w14:textId="77777777" w:rsidR="0049458D" w:rsidRDefault="0049458D" w:rsidP="0049458D">
      <w:pPr>
        <w:rPr>
          <w:ins w:id="42" w:author="Mela Giulio (RSE)" w:date="2023-08-30T14:49:00Z"/>
          <w:lang w:val="en-US"/>
        </w:rPr>
      </w:pPr>
      <w:ins w:id="43" w:author="Mela Giulio (RSE)" w:date="2023-08-30T14:49:00Z">
        <w:r>
          <w:rPr>
            <w:lang w:val="en-US"/>
          </w:rPr>
          <w:t>This study simulates the socio-economic impact of the construction of a gigafactory to produce stationary energy systems in Italy using an input-output (IO) model. Such model is based on the latest version of supply and use tables issued by the Italian Statistical Institute (</w:t>
        </w:r>
        <w:proofErr w:type="spellStart"/>
        <w:r>
          <w:rPr>
            <w:lang w:val="en-US"/>
          </w:rPr>
          <w:t>Istat</w:t>
        </w:r>
        <w:proofErr w:type="spellEnd"/>
        <w:r>
          <w:rPr>
            <w:lang w:val="en-US"/>
          </w:rPr>
          <w:t>). IO models are systems of linear equations based on matrices which represent economic flows between the economic sectors, households, the government, and foreign countries. Such models, therefore, allow to assess the impact of an exogenous shock on the main economic variables.</w:t>
        </w:r>
      </w:ins>
    </w:p>
    <w:p w14:paraId="3BD5C32D" w14:textId="77777777" w:rsidR="0049458D" w:rsidRDefault="0049458D" w:rsidP="0049458D">
      <w:pPr>
        <w:rPr>
          <w:ins w:id="44" w:author="Mela Giulio (RSE)" w:date="2023-08-30T14:49:00Z"/>
          <w:lang w:val="en-US"/>
        </w:rPr>
      </w:pPr>
      <w:ins w:id="45" w:author="Mela Giulio (RSE)" w:date="2023-08-30T14:49:00Z">
        <w:r>
          <w:rPr>
            <w:lang w:val="en-US"/>
          </w:rPr>
          <w:t>Data needed to build the model are from the literature and from a company leader in storage system manufacturing.</w:t>
        </w:r>
      </w:ins>
    </w:p>
    <w:p w14:paraId="12AD69F2" w14:textId="77777777" w:rsidR="0049458D" w:rsidRDefault="0049458D" w:rsidP="0049458D">
      <w:pPr>
        <w:rPr>
          <w:ins w:id="46" w:author="Mela Giulio (RSE)" w:date="2023-08-30T14:49:00Z"/>
          <w:lang w:val="en-US"/>
        </w:rPr>
      </w:pPr>
      <w:ins w:id="47" w:author="Mela Giulio (RSE)" w:date="2023-08-30T14:49:00Z">
        <w:r>
          <w:rPr>
            <w:lang w:val="en-US"/>
          </w:rPr>
          <w:t>The initial investment, which implies two years of construction activities, has an impact on the economy of about 0.02% of the Italian GDP in 2019, for each of the two-year construction time. When operating, the gigafactory generates an impact equal to 0.04% of the Italian GDP for each year in which operates.</w:t>
        </w:r>
      </w:ins>
    </w:p>
    <w:p w14:paraId="21C61F2A" w14:textId="77777777" w:rsidR="0049458D" w:rsidRDefault="0049458D" w:rsidP="0049458D">
      <w:pPr>
        <w:rPr>
          <w:ins w:id="48" w:author="Mela Giulio (RSE)" w:date="2023-08-30T14:49:00Z"/>
          <w:lang w:val="en-US"/>
        </w:rPr>
      </w:pPr>
      <w:ins w:id="49" w:author="Mela Giulio (RSE)" w:date="2023-08-30T14:49:00Z">
        <w:r>
          <w:rPr>
            <w:lang w:val="en-US"/>
          </w:rPr>
          <w:t>Looking at the multipliers, the production of stationary storage systems has a greater impact on the energy and natural gas supply sector, on the wholesale trade sector and on metallurgical manufacturing. Impacts on employment are slight due to the high capital intensity of the storage system manufacturing industry.</w:t>
        </w:r>
      </w:ins>
    </w:p>
    <w:p w14:paraId="48A65537" w14:textId="77777777" w:rsidR="0049458D" w:rsidRDefault="0049458D" w:rsidP="0049458D">
      <w:pPr>
        <w:rPr>
          <w:ins w:id="50" w:author="Mela Giulio (RSE)" w:date="2023-08-30T14:49:00Z"/>
          <w:lang w:val="en-US"/>
        </w:rPr>
      </w:pPr>
      <w:ins w:id="51" w:author="Mela Giulio (RSE)" w:date="2023-08-30T14:49:00Z">
        <w:r>
          <w:rPr>
            <w:lang w:val="en-US"/>
          </w:rPr>
          <w:t>Storage system production implies the use of great quantities of chemical raw materials which are currently almost entirely imported. If such materials were produced in Italy, the impact on Italy’s GDP would be 13% higher with respect to the baseline scenario.</w:t>
        </w:r>
      </w:ins>
    </w:p>
    <w:p w14:paraId="301FF958" w14:textId="77777777" w:rsidR="0049458D" w:rsidRDefault="0049458D" w:rsidP="0049458D">
      <w:pPr>
        <w:rPr>
          <w:ins w:id="52" w:author="Mela Giulio (RSE)" w:date="2023-08-30T14:49:00Z"/>
          <w:lang w:val="en-US"/>
        </w:rPr>
      </w:pPr>
      <w:ins w:id="53" w:author="Mela Giulio (RSE)" w:date="2023-08-30T14:49:00Z">
        <w:r>
          <w:rPr>
            <w:lang w:val="en-US"/>
          </w:rPr>
          <w:t>The major limiting factor of this study is that impacts are not easy to interpret in relation to the Italian economy. To do so, alternative investment scenarios should be developed and compared to the gigafactory one or, possibly, the gigafactory scenario could be expanded to include the downscaling of sectors closely related to fossil fuels.</w:t>
        </w:r>
      </w:ins>
    </w:p>
    <w:p w14:paraId="55AD810E" w14:textId="77777777" w:rsidR="0049458D" w:rsidRDefault="0049458D" w:rsidP="0049458D">
      <w:pPr>
        <w:jc w:val="left"/>
        <w:rPr>
          <w:ins w:id="54" w:author="Mela Giulio (RSE)" w:date="2023-08-30T14:49:00Z"/>
          <w:lang w:val="en-US"/>
        </w:rPr>
      </w:pPr>
      <w:ins w:id="55" w:author="Mela Giulio (RSE)" w:date="2023-08-30T14:49:00Z">
        <w:r>
          <w:rPr>
            <w:lang w:val="en-US"/>
          </w:rPr>
          <w:br w:type="page"/>
        </w:r>
      </w:ins>
    </w:p>
    <w:p w14:paraId="7C3CD8FD" w14:textId="77777777" w:rsidR="0049458D" w:rsidRPr="00087E63" w:rsidRDefault="0049458D" w:rsidP="0049458D">
      <w:pPr>
        <w:pStyle w:val="TitoloSommario"/>
        <w:rPr>
          <w:ins w:id="56" w:author="Mela Giulio (RSE)" w:date="2023-08-30T14:49:00Z"/>
        </w:rPr>
      </w:pPr>
      <w:ins w:id="57" w:author="Mela Giulio (RSE)" w:date="2023-08-30T14:49:00Z">
        <w:r w:rsidRPr="00087E63">
          <w:lastRenderedPageBreak/>
          <w:t>SINTESI</w:t>
        </w:r>
      </w:ins>
    </w:p>
    <w:p w14:paraId="455D591F" w14:textId="77777777" w:rsidR="0049458D" w:rsidRDefault="0049458D" w:rsidP="0049458D">
      <w:pPr>
        <w:rPr>
          <w:ins w:id="58" w:author="Mela Giulio (RSE)" w:date="2023-08-30T14:49:00Z"/>
        </w:rPr>
      </w:pPr>
      <w:ins w:id="59" w:author="Mela Giulio (RSE)" w:date="2023-08-30T14:49:00Z">
        <w:r>
          <w:t>Lo</w:t>
        </w:r>
        <w:r w:rsidRPr="00087E63">
          <w:t xml:space="preserve"> studio quantifica</w:t>
        </w:r>
        <w:r>
          <w:t>, tramite un modello input-output,</w:t>
        </w:r>
        <w:r w:rsidRPr="00087E63">
          <w:t xml:space="preserve"> l</w:t>
        </w:r>
        <w:r>
          <w:t xml:space="preserve">’impatto socioeconomico generato da una </w:t>
        </w:r>
        <w:r w:rsidRPr="00087E63">
          <w:rPr>
            <w:i/>
            <w:iCs/>
          </w:rPr>
          <w:t>gigafactory</w:t>
        </w:r>
        <w:r>
          <w:t xml:space="preserve"> per la produzione di sistemi di accumulo stazionario in Italia.</w:t>
        </w:r>
      </w:ins>
    </w:p>
    <w:p w14:paraId="2930D3CE" w14:textId="77777777" w:rsidR="0049458D" w:rsidRDefault="0049458D" w:rsidP="0049458D">
      <w:pPr>
        <w:rPr>
          <w:ins w:id="60" w:author="Mela Giulio (RSE)" w:date="2023-08-30T14:49:00Z"/>
        </w:rPr>
      </w:pPr>
      <w:ins w:id="61" w:author="Mela Giulio (RSE)" w:date="2023-08-30T14:49:00Z">
        <w:r>
          <w:t>L’impatto sul Pil è positivo, sia nella fase di costruzione (0,02% del Pil) che in quella operativa (0,04%), mentre quello sull’occupazione è modesto, stante la forte intensità di capitale del settore.</w:t>
        </w:r>
      </w:ins>
    </w:p>
    <w:p w14:paraId="513A3BA2" w14:textId="77777777" w:rsidR="0049458D" w:rsidRDefault="0049458D" w:rsidP="0049458D">
      <w:pPr>
        <w:rPr>
          <w:ins w:id="62" w:author="Mela Giulio (RSE)" w:date="2023-08-30T14:49:00Z"/>
        </w:rPr>
      </w:pPr>
      <w:ins w:id="63" w:author="Mela Giulio (RSE)" w:date="2023-08-30T14:49:00Z">
        <w:r>
          <w:t>Gli impatti sono maggiori sui settori della fornitura di gas ed energia, del commercio all’ingrosso e metallurgico.</w:t>
        </w:r>
      </w:ins>
    </w:p>
    <w:p w14:paraId="420E9FBA" w14:textId="77777777" w:rsidR="0049458D" w:rsidRDefault="0049458D" w:rsidP="0049458D">
      <w:pPr>
        <w:rPr>
          <w:ins w:id="64" w:author="Mela Giulio (RSE)" w:date="2023-08-30T14:49:00Z"/>
        </w:rPr>
      </w:pPr>
    </w:p>
    <w:p w14:paraId="46126F4C" w14:textId="77777777" w:rsidR="0049458D" w:rsidRPr="00612032" w:rsidRDefault="0049458D" w:rsidP="0049458D">
      <w:pPr>
        <w:pStyle w:val="TitoloSommario"/>
        <w:rPr>
          <w:ins w:id="65" w:author="Mela Giulio (RSE)" w:date="2023-08-30T14:49:00Z"/>
          <w:lang w:val="en-US"/>
        </w:rPr>
      </w:pPr>
      <w:ins w:id="66" w:author="Mela Giulio (RSE)" w:date="2023-08-30T14:49:00Z">
        <w:r w:rsidRPr="00612032">
          <w:rPr>
            <w:lang w:val="en-US"/>
          </w:rPr>
          <w:t>SHORT SUMMARY</w:t>
        </w:r>
      </w:ins>
    </w:p>
    <w:p w14:paraId="4C449073" w14:textId="77777777" w:rsidR="0049458D" w:rsidRDefault="0049458D" w:rsidP="0049458D">
      <w:pPr>
        <w:rPr>
          <w:ins w:id="67" w:author="Mela Giulio (RSE)" w:date="2023-08-30T14:49:00Z"/>
          <w:lang w:val="en-US"/>
        </w:rPr>
      </w:pPr>
      <w:ins w:id="68" w:author="Mela Giulio (RSE)" w:date="2023-08-30T14:49:00Z">
        <w:r w:rsidRPr="00612032">
          <w:rPr>
            <w:lang w:val="en-US"/>
          </w:rPr>
          <w:t xml:space="preserve">This study </w:t>
        </w:r>
        <w:r>
          <w:rPr>
            <w:lang w:val="en-US"/>
          </w:rPr>
          <w:t>employs an input-output model to quantify the socio-economic impact generated by the construction of a gigafactory to produce stationary storage systems in Italy.</w:t>
        </w:r>
      </w:ins>
    </w:p>
    <w:p w14:paraId="7D665D72" w14:textId="77777777" w:rsidR="0049458D" w:rsidRDefault="0049458D" w:rsidP="0049458D">
      <w:pPr>
        <w:rPr>
          <w:ins w:id="69" w:author="Mela Giulio (RSE)" w:date="2023-08-30T14:49:00Z"/>
          <w:lang w:val="en-US"/>
        </w:rPr>
      </w:pPr>
      <w:ins w:id="70" w:author="Mela Giulio (RSE)" w:date="2023-08-30T14:49:00Z">
        <w:r>
          <w:rPr>
            <w:lang w:val="en-US"/>
          </w:rPr>
          <w:t>The impact on GDP is positive during the construction phase (0.02% of GDP) as well as in operation (0.04%). The impact on employment is small due to the high capital-intensity of the sector.</w:t>
        </w:r>
      </w:ins>
    </w:p>
    <w:p w14:paraId="5B1BDE2A" w14:textId="77777777" w:rsidR="0049458D" w:rsidRPr="00612032" w:rsidRDefault="0049458D" w:rsidP="0049458D">
      <w:pPr>
        <w:rPr>
          <w:ins w:id="71" w:author="Mela Giulio (RSE)" w:date="2023-08-30T14:49:00Z"/>
          <w:lang w:val="en-US"/>
        </w:rPr>
      </w:pPr>
      <w:ins w:id="72" w:author="Mela Giulio (RSE)" w:date="2023-08-30T14:49:00Z">
        <w:r>
          <w:rPr>
            <w:lang w:val="en-US"/>
          </w:rPr>
          <w:t>Economic impacts are greater on natural gas and energy supply, wholesale trade and manufacturing sectors.</w:t>
        </w:r>
      </w:ins>
    </w:p>
    <w:p w14:paraId="5726E5EC" w14:textId="77777777" w:rsidR="0049458D" w:rsidRPr="002B591B" w:rsidRDefault="0049458D" w:rsidP="0049458D">
      <w:pPr>
        <w:rPr>
          <w:ins w:id="73" w:author="Mela Giulio (RSE)" w:date="2023-08-30T14:49:00Z"/>
          <w:lang w:val="en-US"/>
        </w:rPr>
      </w:pPr>
    </w:p>
    <w:p w14:paraId="0A4F6175" w14:textId="77777777" w:rsidR="0049458D" w:rsidRDefault="0049458D" w:rsidP="0049458D">
      <w:pPr>
        <w:rPr>
          <w:ins w:id="74" w:author="Mela Giulio (RSE)" w:date="2023-08-30T14:49:00Z"/>
        </w:rPr>
      </w:pPr>
      <w:ins w:id="75" w:author="Mela Giulio (RSE)" w:date="2023-08-30T14:49:00Z">
        <w:r>
          <w:t xml:space="preserve">Keywords: </w:t>
        </w:r>
        <w:r>
          <w:rPr>
            <w:rFonts w:eastAsia="Cambria"/>
          </w:rPr>
          <w:fldChar w:fldCharType="begin">
            <w:ffData>
              <w:name w:val="keyword"/>
              <w:enabled/>
              <w:calcOnExit w:val="0"/>
              <w:textInput>
                <w:default w:val="[Keywords da ARXivar]"/>
                <w:format w:val="None"/>
              </w:textInput>
            </w:ffData>
          </w:fldChar>
        </w:r>
        <w:r>
          <w:rPr>
            <w:rFonts w:eastAsia="Cambria"/>
          </w:rPr>
          <w:instrText xml:space="preserve"> FORMTEXT </w:instrText>
        </w:r>
        <w:r w:rsidR="00000000">
          <w:rPr>
            <w:rFonts w:eastAsia="Cambria"/>
          </w:rPr>
        </w:r>
        <w:r w:rsidR="00000000">
          <w:rPr>
            <w:rFonts w:eastAsia="Cambria"/>
          </w:rPr>
          <w:fldChar w:fldCharType="separate"/>
        </w:r>
        <w:r>
          <w:rPr>
            <w:rFonts w:eastAsia="Cambria"/>
          </w:rPr>
          <w:fldChar w:fldCharType="end"/>
        </w:r>
        <w:r>
          <w:t xml:space="preserve"> accumulo stazionario, modelli input-output, impatti </w:t>
        </w:r>
        <w:proofErr w:type="gramStart"/>
        <w:r>
          <w:t>socio-economici</w:t>
        </w:r>
        <w:proofErr w:type="gramEnd"/>
        <w:r>
          <w:t>, gigafactory</w:t>
        </w:r>
      </w:ins>
    </w:p>
    <w:p w14:paraId="321CB59A" w14:textId="1F7EFB9D" w:rsidR="00C729D6" w:rsidDel="0049458D" w:rsidRDefault="00CD61BB">
      <w:pPr>
        <w:pStyle w:val="TitoloSommario"/>
        <w:rPr>
          <w:del w:id="76" w:author="Mela Giulio (RSE)" w:date="2023-08-30T14:49:00Z"/>
        </w:rPr>
      </w:pPr>
      <w:del w:id="77" w:author="Mela Giulio (RSE)" w:date="2023-08-30T14:49:00Z">
        <w:r w:rsidDel="0049458D">
          <w:delText>Sommario</w:delText>
        </w:r>
        <w:bookmarkEnd w:id="14"/>
        <w:bookmarkEnd w:id="15"/>
        <w:bookmarkEnd w:id="16"/>
      </w:del>
    </w:p>
    <w:p w14:paraId="126F9084" w14:textId="10E6508B" w:rsidR="00C729D6" w:rsidDel="0049458D" w:rsidRDefault="00CD61BB">
      <w:pPr>
        <w:rPr>
          <w:del w:id="78" w:author="Mela Giulio (RSE)" w:date="2023-08-30T14:49:00Z"/>
          <w:highlight w:val="yellow"/>
        </w:rPr>
      </w:pPr>
      <w:del w:id="79" w:author="Mela Giulio (RSE)" w:date="2023-08-30T14:49:00Z">
        <w:r w:rsidDel="0049458D">
          <w:rPr>
            <w:highlight w:val="yellow"/>
          </w:rPr>
          <w:delText>Il testo del sommario è fondamentale per consentire un’adeguata visibilità del documento a seguito di ricerche mediante motori di ricerca (es. Google). Siccome il sommario è l'unica parte sostanziale del rapporto/articolo indicizzata in molti database elettronici e spesso l'unica parte che molti lettori leggono, gli autori devono curare che rifletta il contenuto del rapporto. Si consiglia di inserire parole chiave per facilitare il recupero delle informazioni e favorire l’operazione degli indicizzatori.</w:delText>
        </w:r>
      </w:del>
    </w:p>
    <w:p w14:paraId="5D07DAF0" w14:textId="6EACAE00" w:rsidR="00C729D6" w:rsidDel="0049458D" w:rsidRDefault="00C729D6">
      <w:pPr>
        <w:rPr>
          <w:del w:id="80" w:author="Mela Giulio (RSE)" w:date="2023-08-30T14:49:00Z"/>
          <w:highlight w:val="yellow"/>
        </w:rPr>
      </w:pPr>
    </w:p>
    <w:p w14:paraId="116711DE" w14:textId="0C2F503C" w:rsidR="00C729D6" w:rsidDel="0049458D" w:rsidRDefault="00CD61BB">
      <w:pPr>
        <w:rPr>
          <w:del w:id="81" w:author="Mela Giulio (RSE)" w:date="2023-08-30T14:49:00Z"/>
          <w:highlight w:val="yellow"/>
        </w:rPr>
      </w:pPr>
      <w:del w:id="82" w:author="Mela Giulio (RSE)" w:date="2023-08-30T14:49:00Z">
        <w:r w:rsidDel="0049458D">
          <w:rPr>
            <w:highlight w:val="yellow"/>
          </w:rPr>
          <w:delText>La lunghezza del sommario deve essere pari a circa 2500 caratteri (spazi inclusi).</w:delText>
        </w:r>
      </w:del>
    </w:p>
    <w:p w14:paraId="3A251B9C" w14:textId="0E25D728" w:rsidR="00C729D6" w:rsidDel="0049458D" w:rsidRDefault="00C729D6">
      <w:pPr>
        <w:rPr>
          <w:del w:id="83" w:author="Mela Giulio (RSE)" w:date="2023-08-30T14:49:00Z"/>
          <w:highlight w:val="yellow"/>
        </w:rPr>
      </w:pPr>
    </w:p>
    <w:p w14:paraId="3CA0FEB9" w14:textId="2AB4C2E9" w:rsidR="00C729D6" w:rsidDel="0049458D" w:rsidRDefault="00CD61BB">
      <w:pPr>
        <w:pStyle w:val="Testocommento4"/>
        <w:rPr>
          <w:del w:id="84" w:author="Mela Giulio (RSE)" w:date="2023-08-30T14:49:00Z"/>
          <w:sz w:val="22"/>
          <w:szCs w:val="22"/>
          <w:highlight w:val="yellow"/>
        </w:rPr>
      </w:pPr>
      <w:del w:id="85" w:author="Mela Giulio (RSE)" w:date="2023-08-30T14:49:00Z">
        <w:r w:rsidDel="0049458D">
          <w:rPr>
            <w:sz w:val="22"/>
            <w:szCs w:val="22"/>
            <w:highlight w:val="yellow"/>
          </w:rPr>
          <w:delText>Il sommario:</w:delText>
        </w:r>
      </w:del>
    </w:p>
    <w:p w14:paraId="0758CAE3" w14:textId="491FEA98" w:rsidR="00C729D6" w:rsidDel="0049458D" w:rsidRDefault="00CD61BB">
      <w:pPr>
        <w:pStyle w:val="Testocommento4"/>
        <w:numPr>
          <w:ilvl w:val="0"/>
          <w:numId w:val="26"/>
        </w:numPr>
        <w:rPr>
          <w:del w:id="86" w:author="Mela Giulio (RSE)" w:date="2023-08-30T14:49:00Z"/>
          <w:sz w:val="22"/>
          <w:szCs w:val="22"/>
          <w:highlight w:val="yellow"/>
        </w:rPr>
      </w:pPr>
      <w:del w:id="87" w:author="Mela Giulio (RSE)" w:date="2023-08-30T14:49:00Z">
        <w:r w:rsidDel="0049458D">
          <w:rPr>
            <w:sz w:val="22"/>
            <w:szCs w:val="22"/>
            <w:highlight w:val="yellow"/>
          </w:rPr>
          <w:delText xml:space="preserve">deve essere autoconsistente ed efficace; </w:delText>
        </w:r>
      </w:del>
    </w:p>
    <w:p w14:paraId="746C2B79" w14:textId="4F97D50E" w:rsidR="00C729D6" w:rsidDel="0049458D" w:rsidRDefault="00CD61BB">
      <w:pPr>
        <w:pStyle w:val="Testocommento4"/>
        <w:numPr>
          <w:ilvl w:val="0"/>
          <w:numId w:val="26"/>
        </w:numPr>
        <w:rPr>
          <w:del w:id="88" w:author="Mela Giulio (RSE)" w:date="2023-08-30T14:49:00Z"/>
          <w:sz w:val="22"/>
          <w:szCs w:val="22"/>
          <w:highlight w:val="yellow"/>
        </w:rPr>
      </w:pPr>
      <w:del w:id="89" w:author="Mela Giulio (RSE)" w:date="2023-08-30T14:49:00Z">
        <w:r w:rsidDel="0049458D">
          <w:rPr>
            <w:sz w:val="22"/>
            <w:szCs w:val="22"/>
            <w:highlight w:val="yellow"/>
          </w:rPr>
          <w:delText xml:space="preserve">deve contenere parole chiave che facilitino l’indicizzazione dei motori di ricerca; </w:delText>
        </w:r>
      </w:del>
    </w:p>
    <w:p w14:paraId="74CCA5F5" w14:textId="2774CE9E" w:rsidR="00C729D6" w:rsidDel="0049458D" w:rsidRDefault="00CD61BB">
      <w:pPr>
        <w:pStyle w:val="Testocommento4"/>
        <w:numPr>
          <w:ilvl w:val="0"/>
          <w:numId w:val="26"/>
        </w:numPr>
        <w:rPr>
          <w:del w:id="90" w:author="Mela Giulio (RSE)" w:date="2023-08-30T14:49:00Z"/>
          <w:sz w:val="22"/>
          <w:szCs w:val="22"/>
          <w:highlight w:val="yellow"/>
        </w:rPr>
      </w:pPr>
      <w:del w:id="91" w:author="Mela Giulio (RSE)" w:date="2023-08-30T14:49:00Z">
        <w:r w:rsidDel="0049458D">
          <w:rPr>
            <w:sz w:val="22"/>
            <w:szCs w:val="22"/>
            <w:highlight w:val="yellow"/>
          </w:rPr>
          <w:delText xml:space="preserve">deve fornire una descrizione sintetica e coerente del contenuto del Deliverable. </w:delText>
        </w:r>
      </w:del>
    </w:p>
    <w:p w14:paraId="6A07A282" w14:textId="2AAE1544" w:rsidR="00C729D6" w:rsidDel="0049458D" w:rsidRDefault="00CD61BB">
      <w:pPr>
        <w:pStyle w:val="Testocommento4"/>
        <w:rPr>
          <w:del w:id="92" w:author="Mela Giulio (RSE)" w:date="2023-08-30T14:49:00Z"/>
          <w:sz w:val="22"/>
          <w:szCs w:val="22"/>
          <w:highlight w:val="yellow"/>
        </w:rPr>
      </w:pPr>
      <w:del w:id="93" w:author="Mela Giulio (RSE)" w:date="2023-08-30T14:49:00Z">
        <w:r w:rsidDel="0049458D">
          <w:rPr>
            <w:sz w:val="22"/>
            <w:szCs w:val="22"/>
            <w:highlight w:val="yellow"/>
          </w:rPr>
          <w:delText>In particolare, devono risultare chiaramente esplicitati i seguenti elementi chiave:</w:delText>
        </w:r>
      </w:del>
    </w:p>
    <w:p w14:paraId="41F254D4" w14:textId="0FCA3514" w:rsidR="00C729D6" w:rsidDel="0049458D" w:rsidRDefault="00CD61BB">
      <w:pPr>
        <w:pStyle w:val="Testocommento4"/>
        <w:numPr>
          <w:ilvl w:val="0"/>
          <w:numId w:val="26"/>
        </w:numPr>
        <w:rPr>
          <w:del w:id="94" w:author="Mela Giulio (RSE)" w:date="2023-08-30T14:49:00Z"/>
          <w:sz w:val="22"/>
          <w:szCs w:val="22"/>
          <w:highlight w:val="yellow"/>
        </w:rPr>
      </w:pPr>
      <w:del w:id="95" w:author="Mela Giulio (RSE)" w:date="2023-08-30T14:49:00Z">
        <w:r w:rsidDel="0049458D">
          <w:rPr>
            <w:sz w:val="22"/>
            <w:szCs w:val="22"/>
            <w:highlight w:val="yellow"/>
          </w:rPr>
          <w:delText xml:space="preserve">motivazioni; </w:delText>
        </w:r>
      </w:del>
    </w:p>
    <w:p w14:paraId="08AD2FAC" w14:textId="7F58843E" w:rsidR="00C729D6" w:rsidDel="0049458D" w:rsidRDefault="00CD61BB">
      <w:pPr>
        <w:pStyle w:val="Testocommento4"/>
        <w:numPr>
          <w:ilvl w:val="0"/>
          <w:numId w:val="26"/>
        </w:numPr>
        <w:rPr>
          <w:del w:id="96" w:author="Mela Giulio (RSE)" w:date="2023-08-30T14:49:00Z"/>
          <w:sz w:val="22"/>
          <w:szCs w:val="22"/>
          <w:highlight w:val="yellow"/>
        </w:rPr>
      </w:pPr>
      <w:del w:id="97" w:author="Mela Giulio (RSE)" w:date="2023-08-30T14:49:00Z">
        <w:r w:rsidDel="0049458D">
          <w:rPr>
            <w:sz w:val="22"/>
            <w:szCs w:val="22"/>
            <w:highlight w:val="yellow"/>
          </w:rPr>
          <w:delText>metodologia adottata;</w:delText>
        </w:r>
      </w:del>
    </w:p>
    <w:p w14:paraId="770A871D" w14:textId="1223037A" w:rsidR="00C729D6" w:rsidDel="0049458D" w:rsidRDefault="00CD61BB">
      <w:pPr>
        <w:pStyle w:val="Testocommento4"/>
        <w:numPr>
          <w:ilvl w:val="0"/>
          <w:numId w:val="26"/>
        </w:numPr>
        <w:rPr>
          <w:del w:id="98" w:author="Mela Giulio (RSE)" w:date="2023-08-30T14:49:00Z"/>
          <w:sz w:val="22"/>
          <w:szCs w:val="22"/>
          <w:highlight w:val="yellow"/>
        </w:rPr>
      </w:pPr>
      <w:del w:id="99" w:author="Mela Giulio (RSE)" w:date="2023-08-30T14:49:00Z">
        <w:r w:rsidDel="0049458D">
          <w:rPr>
            <w:sz w:val="22"/>
            <w:szCs w:val="22"/>
            <w:highlight w:val="yellow"/>
          </w:rPr>
          <w:delText>principali risultati ottenuti;</w:delText>
        </w:r>
      </w:del>
    </w:p>
    <w:p w14:paraId="69EE5520" w14:textId="63ECD311" w:rsidR="00C729D6" w:rsidDel="0049458D" w:rsidRDefault="00CD61BB">
      <w:pPr>
        <w:pStyle w:val="Testocommento4"/>
        <w:numPr>
          <w:ilvl w:val="0"/>
          <w:numId w:val="26"/>
        </w:numPr>
        <w:rPr>
          <w:del w:id="100" w:author="Mela Giulio (RSE)" w:date="2023-08-30T14:49:00Z"/>
          <w:sz w:val="22"/>
          <w:szCs w:val="22"/>
          <w:highlight w:val="yellow"/>
        </w:rPr>
      </w:pPr>
      <w:del w:id="101" w:author="Mela Giulio (RSE)" w:date="2023-08-30T14:49:00Z">
        <w:r w:rsidDel="0049458D">
          <w:rPr>
            <w:sz w:val="22"/>
            <w:szCs w:val="22"/>
            <w:highlight w:val="yellow"/>
          </w:rPr>
          <w:delText>conclusioni.</w:delText>
        </w:r>
      </w:del>
    </w:p>
    <w:p w14:paraId="7744948C" w14:textId="72B5E1CB" w:rsidR="00C729D6" w:rsidDel="0049458D" w:rsidRDefault="00CD61BB">
      <w:pPr>
        <w:rPr>
          <w:del w:id="102" w:author="Mela Giulio (RSE)" w:date="2023-08-30T14:49:00Z"/>
          <w:highlight w:val="yellow"/>
        </w:rPr>
      </w:pPr>
      <w:del w:id="103" w:author="Mela Giulio (RSE)" w:date="2023-08-30T14:49:00Z">
        <w:r w:rsidDel="0049458D">
          <w:rPr>
            <w:highlight w:val="yellow"/>
          </w:rPr>
          <w:delText>Nel sommario devono essere evitati:</w:delText>
        </w:r>
      </w:del>
    </w:p>
    <w:p w14:paraId="1D03BC97" w14:textId="23144068" w:rsidR="00C729D6" w:rsidDel="0049458D" w:rsidRDefault="00CD61BB">
      <w:pPr>
        <w:pStyle w:val="Testocommento4"/>
        <w:numPr>
          <w:ilvl w:val="0"/>
          <w:numId w:val="26"/>
        </w:numPr>
        <w:rPr>
          <w:del w:id="104" w:author="Mela Giulio (RSE)" w:date="2023-08-30T14:49:00Z"/>
          <w:sz w:val="22"/>
          <w:szCs w:val="22"/>
          <w:highlight w:val="yellow"/>
        </w:rPr>
      </w:pPr>
      <w:del w:id="105" w:author="Mela Giulio (RSE)" w:date="2023-08-30T14:49:00Z">
        <w:r w:rsidDel="0049458D">
          <w:rPr>
            <w:sz w:val="22"/>
            <w:szCs w:val="22"/>
            <w:highlight w:val="yellow"/>
          </w:rPr>
          <w:delText>riferimenti a figure, tabelle, fonti;</w:delText>
        </w:r>
      </w:del>
    </w:p>
    <w:p w14:paraId="3366BEE7" w14:textId="66480FEA" w:rsidR="00C729D6" w:rsidDel="0049458D" w:rsidRDefault="00CD61BB">
      <w:pPr>
        <w:pStyle w:val="Testocommento4"/>
        <w:numPr>
          <w:ilvl w:val="0"/>
          <w:numId w:val="26"/>
        </w:numPr>
        <w:rPr>
          <w:del w:id="106" w:author="Mela Giulio (RSE)" w:date="2023-08-30T14:49:00Z"/>
          <w:sz w:val="22"/>
          <w:szCs w:val="22"/>
          <w:highlight w:val="yellow"/>
        </w:rPr>
      </w:pPr>
      <w:del w:id="107" w:author="Mela Giulio (RSE)" w:date="2023-08-30T14:49:00Z">
        <w:r w:rsidDel="0049458D">
          <w:rPr>
            <w:sz w:val="22"/>
            <w:szCs w:val="22"/>
            <w:highlight w:val="yellow"/>
          </w:rPr>
          <w:delText>informazioni non presenti nel rapporto;</w:delText>
        </w:r>
      </w:del>
    </w:p>
    <w:p w14:paraId="07B679CA" w14:textId="1C0ABF49" w:rsidR="00C729D6" w:rsidDel="0049458D" w:rsidRDefault="00CD61BB">
      <w:pPr>
        <w:pStyle w:val="Testocommento4"/>
        <w:numPr>
          <w:ilvl w:val="0"/>
          <w:numId w:val="26"/>
        </w:numPr>
        <w:rPr>
          <w:del w:id="108" w:author="Mela Giulio (RSE)" w:date="2023-08-30T14:49:00Z"/>
          <w:sz w:val="22"/>
          <w:szCs w:val="22"/>
          <w:highlight w:val="yellow"/>
        </w:rPr>
      </w:pPr>
      <w:del w:id="109" w:author="Mela Giulio (RSE)" w:date="2023-08-30T14:49:00Z">
        <w:r w:rsidDel="0049458D">
          <w:rPr>
            <w:sz w:val="22"/>
            <w:szCs w:val="22"/>
            <w:highlight w:val="yellow"/>
          </w:rPr>
          <w:delText>riferimenti contrattuali (come i riferimenti al PTR e all’AdP che invece devono essere inseriti nell’introduzione).</w:delText>
        </w:r>
      </w:del>
    </w:p>
    <w:p w14:paraId="7E6AF400" w14:textId="63591036" w:rsidR="00C729D6" w:rsidDel="0049458D" w:rsidRDefault="00C729D6">
      <w:pPr>
        <w:rPr>
          <w:del w:id="110" w:author="Mela Giulio (RSE)" w:date="2023-08-30T14:49:00Z"/>
          <w:b/>
          <w:bCs/>
        </w:rPr>
      </w:pPr>
      <w:bookmarkStart w:id="111" w:name="_Toc26262867"/>
      <w:bookmarkStart w:id="112" w:name="_Toc29299141"/>
    </w:p>
    <w:p w14:paraId="681F97FD" w14:textId="3FFB2EA4" w:rsidR="00C729D6" w:rsidDel="0049458D" w:rsidRDefault="00CD61BB">
      <w:pPr>
        <w:rPr>
          <w:del w:id="113" w:author="Mela Giulio (RSE)" w:date="2023-08-30T14:49:00Z"/>
          <w:b/>
          <w:bCs/>
          <w:caps/>
          <w:color w:val="E36C0A"/>
          <w:sz w:val="24"/>
          <w:szCs w:val="24"/>
        </w:rPr>
      </w:pPr>
      <w:del w:id="114" w:author="Mela Giulio (RSE)" w:date="2023-08-30T14:49:00Z">
        <w:r w:rsidDel="0049458D">
          <w:rPr>
            <w:b/>
            <w:bCs/>
            <w:color w:val="E36C0A"/>
            <w:sz w:val="24"/>
            <w:szCs w:val="24"/>
            <w:highlight w:val="yellow"/>
          </w:rPr>
          <w:delText>ABSTRACT</w:delText>
        </w:r>
        <w:bookmarkEnd w:id="111"/>
        <w:bookmarkEnd w:id="112"/>
      </w:del>
    </w:p>
    <w:p w14:paraId="1F16A5A5" w14:textId="047B1846" w:rsidR="00C729D6" w:rsidDel="0049458D" w:rsidRDefault="00CD61BB">
      <w:pPr>
        <w:rPr>
          <w:del w:id="115" w:author="Mela Giulio (RSE)" w:date="2023-08-30T14:49:00Z"/>
          <w:color w:val="E36C0A"/>
          <w:highlight w:val="yellow"/>
        </w:rPr>
      </w:pPr>
      <w:del w:id="116" w:author="Mela Giulio (RSE)" w:date="2023-08-30T14:49:00Z">
        <w:r w:rsidDel="0049458D">
          <w:rPr>
            <w:color w:val="E36C0A"/>
            <w:highlight w:val="yellow"/>
          </w:rPr>
          <w:delText>Inserire la traduzione in inglese del testo del Sommario (circa 2500 caratteri spazi inclusi).</w:delText>
        </w:r>
      </w:del>
    </w:p>
    <w:p w14:paraId="42DD7186" w14:textId="015ED893" w:rsidR="00C729D6" w:rsidDel="0049458D" w:rsidRDefault="00C729D6">
      <w:pPr>
        <w:rPr>
          <w:del w:id="117" w:author="Mela Giulio (RSE)" w:date="2023-08-30T14:49:00Z"/>
          <w:color w:val="E36C0A"/>
          <w:highlight w:val="yellow"/>
        </w:rPr>
      </w:pPr>
    </w:p>
    <w:p w14:paraId="4458FF91" w14:textId="606E86DD" w:rsidR="00C729D6" w:rsidDel="0049458D" w:rsidRDefault="00CD61BB">
      <w:pPr>
        <w:rPr>
          <w:del w:id="118" w:author="Mela Giulio (RSE)" w:date="2023-08-30T14:49:00Z"/>
          <w:b/>
          <w:bCs/>
          <w:color w:val="E36C0A"/>
        </w:rPr>
      </w:pPr>
      <w:bookmarkStart w:id="119" w:name="_Toc26262864"/>
      <w:bookmarkStart w:id="120" w:name="_Toc29299138"/>
      <w:del w:id="121" w:author="Mela Giulio (RSE)" w:date="2023-08-30T14:49:00Z">
        <w:r w:rsidDel="0049458D">
          <w:rPr>
            <w:b/>
            <w:bCs/>
            <w:color w:val="E36C0A"/>
            <w:sz w:val="24"/>
            <w:szCs w:val="24"/>
            <w:highlight w:val="yellow"/>
          </w:rPr>
          <w:delText>SINTESI</w:delText>
        </w:r>
        <w:bookmarkEnd w:id="119"/>
        <w:bookmarkEnd w:id="120"/>
      </w:del>
    </w:p>
    <w:p w14:paraId="25512802" w14:textId="03160878" w:rsidR="00C729D6" w:rsidDel="0049458D" w:rsidRDefault="00CD61BB">
      <w:pPr>
        <w:rPr>
          <w:del w:id="122" w:author="Mela Giulio (RSE)" w:date="2023-08-30T14:49:00Z"/>
          <w:color w:val="E36C0A"/>
        </w:rPr>
      </w:pPr>
      <w:del w:id="123" w:author="Mela Giulio (RSE)" w:date="2023-08-30T14:49:00Z">
        <w:r w:rsidDel="0049458D">
          <w:rPr>
            <w:color w:val="E36C0A"/>
            <w:highlight w:val="yellow"/>
          </w:rPr>
          <w:delText>È una breve descrizione (max 500 caratteri spazi inclusi) che riassume i contenuti del documento (con lo stile di un sottotitolo, o occhiello). Tale testo sarà utilizzato anche nel sito RSE, versione italiana, e deve quindi contenere le principali parole chiave.</w:delText>
        </w:r>
      </w:del>
    </w:p>
    <w:p w14:paraId="35788F65" w14:textId="7F4F8768" w:rsidR="00C729D6" w:rsidDel="0049458D" w:rsidRDefault="00C729D6">
      <w:pPr>
        <w:rPr>
          <w:del w:id="124" w:author="Mela Giulio (RSE)" w:date="2023-08-30T14:49:00Z"/>
          <w:color w:val="E36C0A"/>
        </w:rPr>
      </w:pPr>
    </w:p>
    <w:p w14:paraId="6D21F825" w14:textId="16CC17DD" w:rsidR="00C729D6" w:rsidDel="0049458D" w:rsidRDefault="00CD61BB">
      <w:pPr>
        <w:rPr>
          <w:del w:id="125" w:author="Mela Giulio (RSE)" w:date="2023-08-30T14:49:00Z"/>
          <w:b/>
          <w:bCs/>
          <w:color w:val="E36C0A"/>
          <w:sz w:val="24"/>
          <w:szCs w:val="24"/>
          <w:highlight w:val="yellow"/>
        </w:rPr>
      </w:pPr>
      <w:bookmarkStart w:id="126" w:name="_Toc26262865"/>
      <w:bookmarkStart w:id="127" w:name="_Toc29299139"/>
      <w:del w:id="128" w:author="Mela Giulio (RSE)" w:date="2023-08-30T14:49:00Z">
        <w:r w:rsidDel="0049458D">
          <w:rPr>
            <w:b/>
            <w:bCs/>
            <w:color w:val="E36C0A"/>
            <w:sz w:val="24"/>
            <w:szCs w:val="24"/>
            <w:highlight w:val="yellow"/>
          </w:rPr>
          <w:delText>SHORT SUMMARY</w:delText>
        </w:r>
        <w:bookmarkEnd w:id="126"/>
        <w:bookmarkEnd w:id="127"/>
      </w:del>
    </w:p>
    <w:p w14:paraId="4B399735" w14:textId="463F9779" w:rsidR="00C729D6" w:rsidDel="0049458D" w:rsidRDefault="00CD61BB">
      <w:pPr>
        <w:rPr>
          <w:del w:id="129" w:author="Mela Giulio (RSE)" w:date="2023-08-30T14:49:00Z"/>
          <w:color w:val="E36C0A"/>
        </w:rPr>
      </w:pPr>
      <w:del w:id="130" w:author="Mela Giulio (RSE)" w:date="2023-08-30T14:49:00Z">
        <w:r w:rsidDel="0049458D">
          <w:rPr>
            <w:color w:val="E36C0A"/>
            <w:highlight w:val="yellow"/>
          </w:rPr>
          <w:lastRenderedPageBreak/>
          <w:delText>È la traduzione in inglese del campo “Sintesi” (max 500 caratteri spazi inclusi). Tale testo sarà utilizzato nel sito RSE, versione inglese.</w:delText>
        </w:r>
      </w:del>
    </w:p>
    <w:p w14:paraId="7B6A9827" w14:textId="10A2CF02" w:rsidR="00C729D6" w:rsidDel="0049458D" w:rsidRDefault="00C729D6">
      <w:pPr>
        <w:rPr>
          <w:del w:id="131" w:author="Mela Giulio (RSE)" w:date="2023-08-30T14:49:00Z"/>
        </w:rPr>
      </w:pPr>
    </w:p>
    <w:p w14:paraId="435C1072" w14:textId="244E3880" w:rsidR="00C729D6" w:rsidDel="0049458D" w:rsidRDefault="00CD61BB">
      <w:pPr>
        <w:rPr>
          <w:del w:id="132" w:author="Mela Giulio (RSE)" w:date="2023-08-30T14:49:00Z"/>
          <w:b/>
          <w:bCs/>
        </w:rPr>
      </w:pPr>
      <w:del w:id="133" w:author="Mela Giulio (RSE)" w:date="2023-08-30T14:49:00Z">
        <w:r w:rsidDel="0049458D">
          <w:rPr>
            <w:b/>
            <w:bCs/>
            <w:highlight w:val="yellow"/>
          </w:rPr>
          <w:delText>Abstract, Sintesi e Short Summary sono da rimuovere dal presente documento alla fine del processo di autorizzazione. Attenzione a non cancellare l’interruzione di pagina nel momento in cui si opera il taglio di questa parte di documento.</w:delText>
        </w:r>
      </w:del>
    </w:p>
    <w:p w14:paraId="3DEFBE0E" w14:textId="41CDB21B" w:rsidR="00C729D6" w:rsidDel="0049458D" w:rsidRDefault="00CD61BB">
      <w:pPr>
        <w:rPr>
          <w:del w:id="134" w:author="Mela Giulio (RSE)" w:date="2023-08-30T14:49:00Z"/>
        </w:rPr>
      </w:pPr>
      <w:del w:id="135" w:author="Mela Giulio (RSE)" w:date="2023-08-30T14:49:00Z">
        <w:r w:rsidDel="0049458D">
          <w:rPr>
            <w:b/>
            <w:bCs/>
            <w:highlight w:val="yellow"/>
          </w:rPr>
          <w:delText>Tutti i Sommari (Sommario, Abstract, Sintesi e Short Summary) sono da collocare in un allegato a parte secondo quanto indicato nella N.O. prot. 22011282.</w:delText>
        </w:r>
      </w:del>
    </w:p>
    <w:p w14:paraId="315AF45B" w14:textId="0B368024" w:rsidR="00C729D6" w:rsidDel="0049458D" w:rsidRDefault="00C729D6">
      <w:pPr>
        <w:rPr>
          <w:del w:id="136" w:author="Mela Giulio (RSE)" w:date="2023-08-30T14:49:00Z"/>
        </w:rPr>
      </w:pPr>
    </w:p>
    <w:p w14:paraId="095D15A9" w14:textId="5C275BBF" w:rsidR="00C729D6" w:rsidDel="0049458D" w:rsidRDefault="00CD61BB">
      <w:pPr>
        <w:rPr>
          <w:del w:id="137" w:author="Mela Giulio (RSE)" w:date="2023-08-30T14:49:00Z"/>
        </w:rPr>
      </w:pPr>
      <w:del w:id="138" w:author="Mela Giulio (RSE)" w:date="2023-08-30T14:49:00Z">
        <w:r w:rsidDel="0049458D">
          <w:delText xml:space="preserve">Keywords: </w:delText>
        </w:r>
        <w:r w:rsidDel="0049458D">
          <w:rPr>
            <w:rFonts w:eastAsia="Cambria"/>
          </w:rPr>
          <w:fldChar w:fldCharType="begin">
            <w:ffData>
              <w:name w:val="keyword"/>
              <w:enabled/>
              <w:calcOnExit w:val="0"/>
              <w:textInput>
                <w:default w:val="[Keywords da ARXivar]"/>
                <w:format w:val="None"/>
              </w:textInput>
            </w:ffData>
          </w:fldChar>
        </w:r>
        <w:r w:rsidDel="0049458D">
          <w:rPr>
            <w:rFonts w:eastAsia="Cambria"/>
          </w:rPr>
          <w:delInstrText xml:space="preserve"> FORMTEXT </w:delInstrText>
        </w:r>
        <w:r w:rsidR="00000000">
          <w:rPr>
            <w:rFonts w:eastAsia="Cambria"/>
          </w:rPr>
        </w:r>
        <w:r w:rsidR="00000000">
          <w:rPr>
            <w:rFonts w:eastAsia="Cambria"/>
          </w:rPr>
          <w:fldChar w:fldCharType="separate"/>
        </w:r>
        <w:r w:rsidDel="0049458D">
          <w:rPr>
            <w:rFonts w:eastAsia="Cambria"/>
          </w:rPr>
          <w:fldChar w:fldCharType="end"/>
        </w:r>
        <w:r w:rsidDel="0049458D">
          <w:delText xml:space="preserve"> </w:delText>
        </w:r>
      </w:del>
    </w:p>
    <w:p w14:paraId="5314BCA0" w14:textId="77777777" w:rsidR="00C729D6" w:rsidRDefault="00C729D6"/>
    <w:p w14:paraId="5D9523DC" w14:textId="77777777" w:rsidR="00C729D6" w:rsidRDefault="00C729D6"/>
    <w:p w14:paraId="3D8D91AE" w14:textId="77777777" w:rsidR="00C729D6" w:rsidRDefault="00C729D6">
      <w:pPr>
        <w:sectPr w:rsidR="00C729D6">
          <w:headerReference w:type="even" r:id="rId14"/>
          <w:headerReference w:type="default" r:id="rId15"/>
          <w:footerReference w:type="default" r:id="rId16"/>
          <w:headerReference w:type="first" r:id="rId17"/>
          <w:footerReference w:type="first" r:id="rId18"/>
          <w:type w:val="continuous"/>
          <w:pgSz w:w="11906" w:h="16838"/>
          <w:pgMar w:top="2948" w:right="1134" w:bottom="1134" w:left="1134" w:header="425" w:footer="720" w:gutter="0"/>
          <w:cols w:space="720"/>
          <w:titlePg/>
          <w:docGrid w:linePitch="299"/>
        </w:sectPr>
      </w:pPr>
    </w:p>
    <w:p w14:paraId="5D38216B" w14:textId="77777777" w:rsidR="0076694E" w:rsidRPr="0076694E" w:rsidRDefault="0076694E" w:rsidP="0076694E">
      <w:pPr>
        <w:pStyle w:val="Titolo1"/>
        <w:numPr>
          <w:ilvl w:val="0"/>
          <w:numId w:val="32"/>
        </w:numPr>
      </w:pPr>
      <w:bookmarkStart w:id="139" w:name="_Toc526698841"/>
      <w:bookmarkStart w:id="140" w:name="_Toc526699102"/>
      <w:bookmarkStart w:id="141" w:name="_Toc526699211"/>
      <w:bookmarkStart w:id="142" w:name="_Toc526699490"/>
      <w:bookmarkStart w:id="143" w:name="_Toc526700073"/>
      <w:bookmarkStart w:id="144" w:name="_Toc526700093"/>
      <w:bookmarkStart w:id="145" w:name="_Toc526700145"/>
      <w:bookmarkStart w:id="146" w:name="_Toc526700188"/>
      <w:bookmarkStart w:id="147" w:name="_Toc26262868"/>
      <w:bookmarkStart w:id="148" w:name="_Toc29299142"/>
      <w:bookmarkStart w:id="149" w:name="_Toc141802446"/>
      <w:bookmarkEnd w:id="139"/>
      <w:bookmarkEnd w:id="140"/>
      <w:bookmarkEnd w:id="141"/>
      <w:bookmarkEnd w:id="142"/>
      <w:bookmarkEnd w:id="143"/>
      <w:bookmarkEnd w:id="144"/>
      <w:bookmarkEnd w:id="145"/>
      <w:bookmarkEnd w:id="146"/>
      <w:r w:rsidRPr="0076694E">
        <w:lastRenderedPageBreak/>
        <w:t>Introduzione</w:t>
      </w:r>
      <w:bookmarkEnd w:id="147"/>
      <w:bookmarkEnd w:id="148"/>
      <w:bookmarkEnd w:id="149"/>
    </w:p>
    <w:p w14:paraId="4D66E062" w14:textId="77777777" w:rsidR="0076694E" w:rsidRDefault="0076694E" w:rsidP="0076694E">
      <w:r>
        <w:t>In un contesto europeo e mondiale caratterizzato da politiche volte a incentivare la progressiva elettrificazione dei consumi energetici e alla contestuale sostituzione delle fonti fossili di energia con fonti rinnovabili, il ruolo dei sistemi di accumulo stazionario è destinato a crescere, soprattutto nelle attività di regolazione della domanda e dell’offerta di energia provenienti da fonti rinnovabili, ma non programmabili e intermittenti (es. eolico e fotovoltaico).</w:t>
      </w:r>
    </w:p>
    <w:p w14:paraId="7EBAF99F" w14:textId="5562EC94" w:rsidR="0076694E" w:rsidRDefault="0076694E" w:rsidP="0076694E">
      <w:r>
        <w:t xml:space="preserve">Questa profonda trasformazione del settore energetico (e non solo) può avere un impatto negativo sui settori più fortemente connessi alle fonti fossili di energia, ma può anche rappresentare un’eccellente opportunità per l’economia nazionale. Attualmente, infatti, i sistemi di accumulo stazionario vengono prodotti prevalentemente in pochi paesi dell’Est asiatico </w:t>
      </w:r>
      <w:del w:id="150" w:author="Mela Giulio (RSE)" w:date="2023-08-30T14:49:00Z">
        <w:r w:rsidDel="0049458D">
          <w:delText xml:space="preserve">e </w:delText>
        </w:r>
      </w:del>
      <w:ins w:id="151" w:author="Mela Giulio (RSE)" w:date="2023-08-30T14:49:00Z">
        <w:r w:rsidR="0049458D">
          <w:t>per poi e</w:t>
        </w:r>
      </w:ins>
      <w:ins w:id="152" w:author="Mela Giulio (RSE)" w:date="2023-08-30T14:50:00Z">
        <w:r w:rsidR="0049458D">
          <w:t>ssere</w:t>
        </w:r>
      </w:ins>
      <w:ins w:id="153" w:author="Mela Giulio (RSE)" w:date="2023-08-30T14:49:00Z">
        <w:r w:rsidR="0049458D">
          <w:t xml:space="preserve"> </w:t>
        </w:r>
      </w:ins>
      <w:r>
        <w:t>importati in Italia e altri paesi UE, generando problemi sia dal lato occupazionale che strategico stante la grande importanza che tali sistemi assumeranno nel prossimo futuro.</w:t>
      </w:r>
    </w:p>
    <w:p w14:paraId="660749C9" w14:textId="77777777" w:rsidR="0076694E" w:rsidRDefault="0076694E" w:rsidP="0076694E">
      <w:r>
        <w:t>La realizzazione di una filiera di produzione di sistemi di accumulo in Italia può quindi rappresentare una grande opportunità, sia dal punto di vista della crescita economica e dell’occupazione, che dal punto di vista prettamente geopolitico e strategico.</w:t>
      </w:r>
    </w:p>
    <w:p w14:paraId="40A69C21" w14:textId="55A75F52" w:rsidR="0076694E" w:rsidRDefault="0076694E" w:rsidP="0076694E">
      <w:r>
        <w:t>In questo contesto, l’attività del 2022-2024 si pone come obiettivo quella di quantificare, in termini socioeconomici, l’impatto della realizzazione (e, in seguito, del funzionamento) di un grande impianto di produzione di sistemi di accumulo stazionario (</w:t>
      </w:r>
      <w:r>
        <w:rPr>
          <w:i/>
          <w:iCs/>
        </w:rPr>
        <w:t>gigafactory</w:t>
      </w:r>
      <w:r>
        <w:t xml:space="preserve">) sul territorio nazionale (10 GWh/anno). Nel corso delle attività 2023 </w:t>
      </w:r>
      <w:del w:id="154" w:author="Mela Giulio (RSE)" w:date="2023-08-30T14:50:00Z">
        <w:r w:rsidDel="0049458D">
          <w:delText>si è provveduto alla</w:delText>
        </w:r>
      </w:del>
      <w:ins w:id="155" w:author="Mela Giulio (RSE)" w:date="2023-08-30T14:50:00Z">
        <w:r w:rsidR="0049458D">
          <w:t>è stata effettuata una</w:t>
        </w:r>
      </w:ins>
      <w:r>
        <w:t xml:space="preserve"> quantificazione degli impatti su scala nazionale, mentre nel 2024 l’analisi verrà dettagliata su scala regionale.</w:t>
      </w:r>
    </w:p>
    <w:p w14:paraId="52C07E58" w14:textId="581910A8" w:rsidR="0076694E" w:rsidRDefault="0076694E" w:rsidP="0076694E">
      <w:r>
        <w:t xml:space="preserve">Lo strumento scelto per realizzare l’analisi di impatto è quello della modellistica input-output (IO), che rappresenta le interrelazioni tra i settori produttivi di un’economia tramite un sistema di equazioni lineari basato su dati di contabilità nazionale organizzati in tavole (nel caso di questo lavoro le </w:t>
      </w:r>
      <w:r>
        <w:rPr>
          <w:i/>
          <w:iCs/>
        </w:rPr>
        <w:t>supply-and-use</w:t>
      </w:r>
      <w:r>
        <w:t xml:space="preserve">). Tali modelli permettono la </w:t>
      </w:r>
      <w:del w:id="156" w:author="Mela Giulio (RSE)" w:date="2023-08-30T14:50:00Z">
        <w:r w:rsidDel="0049458D">
          <w:delText xml:space="preserve">quantificazione </w:delText>
        </w:r>
      </w:del>
      <w:ins w:id="157" w:author="Mela Giulio (RSE)" w:date="2023-08-30T14:50:00Z">
        <w:r w:rsidR="0049458D">
          <w:t xml:space="preserve">misurazione </w:t>
        </w:r>
      </w:ins>
      <w:r>
        <w:t xml:space="preserve">degli effetti di uno </w:t>
      </w:r>
      <w:r>
        <w:rPr>
          <w:i/>
          <w:iCs/>
        </w:rPr>
        <w:t>shock</w:t>
      </w:r>
      <w:r>
        <w:t xml:space="preserve"> esogeno (in questo caso un aumento della produzione di sistemi di accumulo in Italia) sulle principali variabili economiche: Pil, valore aggiunto, importazioni e occupazione.</w:t>
      </w:r>
    </w:p>
    <w:p w14:paraId="0117F089" w14:textId="66F4B58F" w:rsidR="0076694E" w:rsidRDefault="0076694E" w:rsidP="0076694E">
      <w:r>
        <w:t>Il rapporto è organizzato come segue. Il capitolo2 riporta i risultati di una revisione della letteratura finalizzata alla raccolta di informazioni per la definizione del modello. Il capitolo 3 descrive nel dettaglio la metodologia IO e il modello utilizzato e il capitolo 4 l’impianto pilota oggetto dell’analisi. Il capitolo 5 espone i risultati e il 6 conclude.</w:t>
      </w:r>
    </w:p>
    <w:p w14:paraId="0E737789" w14:textId="77777777" w:rsidR="0076694E" w:rsidRDefault="0076694E" w:rsidP="0076694E">
      <w:pPr>
        <w:jc w:val="left"/>
      </w:pPr>
      <w:r>
        <w:rPr>
          <w:rFonts w:ascii="Times New Roman" w:hAnsi="Times New Roman"/>
          <w:sz w:val="24"/>
          <w:szCs w:val="24"/>
        </w:rPr>
        <w:br w:type="page"/>
      </w:r>
    </w:p>
    <w:p w14:paraId="7EBD8C59" w14:textId="77777777" w:rsidR="0076694E" w:rsidRDefault="0076694E" w:rsidP="0076694E">
      <w:pPr>
        <w:pStyle w:val="Titolo1"/>
        <w:numPr>
          <w:ilvl w:val="0"/>
          <w:numId w:val="32"/>
        </w:numPr>
      </w:pPr>
      <w:bookmarkStart w:id="158" w:name="_Toc110346221"/>
      <w:bookmarkStart w:id="159" w:name="_Toc141802447"/>
      <w:r>
        <w:lastRenderedPageBreak/>
        <w:t>Sintesi della letteratura</w:t>
      </w:r>
      <w:bookmarkEnd w:id="158"/>
      <w:bookmarkEnd w:id="159"/>
    </w:p>
    <w:p w14:paraId="48BE25E9" w14:textId="77777777" w:rsidR="0076694E" w:rsidRDefault="0076694E" w:rsidP="0076694E">
      <w:r>
        <w:t>Il presente capitolo sintetizza le valutazioni e i metodi valutativi di alcuni studi di letteratura riguardanti la realizzazione di grandi stabilimenti industriali per la produzione di celle o pacchi batteria al litio. Alcune di queste valutazioni saranno riprese nel cap. 4, in attuazione delle scelte metodologiche illustrate nel cap. 3.</w:t>
      </w:r>
    </w:p>
    <w:p w14:paraId="41C12958" w14:textId="77777777" w:rsidR="0076694E" w:rsidRDefault="0076694E" w:rsidP="0076694E">
      <w:pPr>
        <w:pStyle w:val="Titolo2"/>
        <w:numPr>
          <w:ilvl w:val="1"/>
          <w:numId w:val="32"/>
        </w:numPr>
      </w:pPr>
      <w:bookmarkStart w:id="160" w:name="_Toc110346222"/>
      <w:bookmarkStart w:id="161" w:name="_Toc141802448"/>
      <w:r>
        <w:t>Lo studio del JRC</w:t>
      </w:r>
      <w:bookmarkEnd w:id="160"/>
      <w:r>
        <w:t xml:space="preserve"> sui fattori di competitività della produzione di batterie al litio</w:t>
      </w:r>
      <w:bookmarkEnd w:id="161"/>
    </w:p>
    <w:p w14:paraId="2A5BFCAC" w14:textId="77777777" w:rsidR="0076694E" w:rsidRDefault="0076694E" w:rsidP="0076694E">
      <w:r>
        <w:t xml:space="preserve">Un rapporto del JRC del 2017 </w:t>
      </w:r>
      <w:sdt>
        <w:sdtPr>
          <w:id w:val="-113827464"/>
          <w:citation/>
        </w:sdtPr>
        <w:sdtContent>
          <w:r>
            <w:fldChar w:fldCharType="begin"/>
          </w:r>
          <w:r>
            <w:instrText xml:space="preserve"> CITATION Ste17 \l 1040 </w:instrText>
          </w:r>
          <w:r>
            <w:fldChar w:fldCharType="separate"/>
          </w:r>
          <w:r>
            <w:rPr>
              <w:noProof/>
            </w:rPr>
            <w:t>[1]</w:t>
          </w:r>
          <w:r>
            <w:fldChar w:fldCharType="end"/>
          </w:r>
        </w:sdtContent>
      </w:sdt>
      <w:r>
        <w:t xml:space="preserve"> ha esaminato i vincoli e le opportunità di un miglioramento della competitività della filiera europea di produzione delle batterie al litio, soffermandosi anche sul tema dei benefici occupazionali delle </w:t>
      </w:r>
      <w:r>
        <w:rPr>
          <w:i/>
          <w:iCs/>
        </w:rPr>
        <w:t>gigafactory</w:t>
      </w:r>
      <w:r>
        <w:t>.</w:t>
      </w:r>
    </w:p>
    <w:p w14:paraId="25F914F3" w14:textId="77777777" w:rsidR="0076694E" w:rsidRDefault="0076694E" w:rsidP="0076694E">
      <w:r>
        <w:t>La localizzazione di impianti di produzione nell’UE in prossimità della domanda (impianti automotive e impianti di generazione eolici e solari), rispetto all’alternativa di importare le batterie dai leader dell’est asiatico, è vincolata da alcuni aspetti chiave così riassumibili:</w:t>
      </w:r>
    </w:p>
    <w:p w14:paraId="5FA5662C" w14:textId="77777777" w:rsidR="0076694E" w:rsidRDefault="0076694E" w:rsidP="0076694E">
      <w:pPr>
        <w:pStyle w:val="Puntoelencocontrattinoe1cmbordosin"/>
        <w:rPr>
          <w:sz w:val="20"/>
        </w:rPr>
      </w:pPr>
      <w:r>
        <w:rPr>
          <w:sz w:val="20"/>
        </w:rPr>
        <w:t xml:space="preserve">scarsa disponibilità in EU di materie prime essenziali per la produzione di materiali e componenti della batteria (catodo, anodo, elettrolita, etc.) e concentrazione della produzione in pochi Paesi, con conseguenti rischi monopolistici e di sicurezza di fornitura, oltre ai maggiori costi di produzione legati ai servizi di importazione (trasporto, logistica, etc.) necessari alla produzione domestica. In alcuni Stati europei -soprattutto scandinavi- vi sono opportunità di estrarre materiali critici come il litio, il cobalto o la grafite, ma si ritiene che l’offerta sia limitata e insufficiente a rispondere alla domanda attesa con la decarbonizzazione;  </w:t>
      </w:r>
    </w:p>
    <w:p w14:paraId="674D9327" w14:textId="77777777" w:rsidR="0076694E" w:rsidRDefault="0076694E" w:rsidP="0076694E">
      <w:pPr>
        <w:pStyle w:val="Puntoelencocontrattinoe1cmbordosin"/>
        <w:rPr>
          <w:sz w:val="20"/>
        </w:rPr>
      </w:pPr>
      <w:r>
        <w:rPr>
          <w:sz w:val="20"/>
        </w:rPr>
        <w:t xml:space="preserve">minore competitività di costo dell’industria europea (elevato costo del lavoro, costo dell’energia, incidenza di forme di fiscalità ambientale come ETS e accise sui combustibili fossili, etc.), con ripercussioni sull’intera catena del valore, in particolare nelle fasi di produzione delle celle e di assemblaggio di pacchi-batteria (maggior intensità di lavoro, elevati consumi energetici). Il costo del lavoro e quello dell’energia incidono in maniera simile, per meno del 10% ciascuno, nella struttura dei costi di produzione (dominati dall’ammortamento dei costi di investimento). </w:t>
      </w:r>
    </w:p>
    <w:p w14:paraId="261331F6" w14:textId="77777777" w:rsidR="0076694E" w:rsidRDefault="0076694E" w:rsidP="0076694E">
      <w:pPr>
        <w:pStyle w:val="Puntoelencocontrattinoe1cmbordosin"/>
        <w:numPr>
          <w:ilvl w:val="0"/>
          <w:numId w:val="0"/>
        </w:numPr>
        <w:rPr>
          <w:sz w:val="20"/>
        </w:rPr>
      </w:pPr>
      <w:r>
        <w:rPr>
          <w:sz w:val="20"/>
        </w:rPr>
        <w:t>Nello stesso tempo, il rapporto sottolinea i vantaggi potenziali di una produzione domestica delle batterie:</w:t>
      </w:r>
    </w:p>
    <w:p w14:paraId="49706855" w14:textId="77777777" w:rsidR="0076694E" w:rsidRDefault="0076694E" w:rsidP="0076694E">
      <w:pPr>
        <w:pStyle w:val="Puntoelencocontrattinoe1cmbordosin"/>
        <w:rPr>
          <w:sz w:val="20"/>
        </w:rPr>
      </w:pPr>
      <w:r>
        <w:rPr>
          <w:sz w:val="20"/>
        </w:rPr>
        <w:t>risparmio sui costi di trasporto</w:t>
      </w:r>
    </w:p>
    <w:p w14:paraId="785F6708" w14:textId="77777777" w:rsidR="0076694E" w:rsidRDefault="0076694E" w:rsidP="0076694E">
      <w:pPr>
        <w:pStyle w:val="Puntoelencocontrattinoe1cmbordosin"/>
        <w:rPr>
          <w:sz w:val="20"/>
        </w:rPr>
      </w:pPr>
      <w:r>
        <w:rPr>
          <w:sz w:val="20"/>
        </w:rPr>
        <w:t>evitare i ritardi di tempo delle spedizioni internazionali</w:t>
      </w:r>
    </w:p>
    <w:p w14:paraId="7F009C28" w14:textId="77777777" w:rsidR="0076694E" w:rsidRDefault="0076694E" w:rsidP="0076694E">
      <w:pPr>
        <w:pStyle w:val="Puntoelencocontrattinoe1cmbordosin"/>
        <w:rPr>
          <w:sz w:val="20"/>
        </w:rPr>
      </w:pPr>
      <w:r>
        <w:rPr>
          <w:sz w:val="20"/>
        </w:rPr>
        <w:t>minori rischi di danno nella fornitura di materiali e componenti e maggior controllo sulla qualità dei prodotti</w:t>
      </w:r>
    </w:p>
    <w:p w14:paraId="5573AD48" w14:textId="77777777" w:rsidR="0076694E" w:rsidRDefault="0076694E" w:rsidP="0076694E">
      <w:pPr>
        <w:pStyle w:val="Puntoelencocontrattinoe1cmbordosin"/>
        <w:rPr>
          <w:sz w:val="20"/>
        </w:rPr>
      </w:pPr>
      <w:r>
        <w:rPr>
          <w:sz w:val="20"/>
        </w:rPr>
        <w:t>evitare il rischio-paese nella catena di fornitura</w:t>
      </w:r>
    </w:p>
    <w:p w14:paraId="51CB7BA5" w14:textId="77777777" w:rsidR="0076694E" w:rsidRDefault="0076694E" w:rsidP="0076694E">
      <w:pPr>
        <w:pStyle w:val="Puntoelencocontrattinoe1cmbordosin"/>
        <w:rPr>
          <w:sz w:val="20"/>
        </w:rPr>
      </w:pPr>
      <w:r>
        <w:rPr>
          <w:sz w:val="20"/>
        </w:rPr>
        <w:t>migliori possibilità di raccordare le novità emergenti dalla R&amp;S (es. nuove chimiche dei componenti) con la possibilità di introdurre innovazioni di processo negli impianti di produzione.</w:t>
      </w:r>
    </w:p>
    <w:p w14:paraId="065356A4" w14:textId="77777777" w:rsidR="0076694E" w:rsidRDefault="0076694E" w:rsidP="0076694E">
      <w:r>
        <w:t>Il rapporto esplora quindi le possibili strategie per ridurre al minimo i vincoli di una produzione europea delle batterie:</w:t>
      </w:r>
    </w:p>
    <w:p w14:paraId="462F820F" w14:textId="77777777" w:rsidR="0076694E" w:rsidRDefault="0076694E" w:rsidP="0076694E">
      <w:pPr>
        <w:pStyle w:val="Puntoelencocontrattinoe1cmbordosin"/>
        <w:rPr>
          <w:sz w:val="20"/>
        </w:rPr>
      </w:pPr>
      <w:r>
        <w:rPr>
          <w:sz w:val="20"/>
        </w:rPr>
        <w:t>soluzioni d’avanguardia ancora non di appannaggio dei competitor</w:t>
      </w:r>
    </w:p>
    <w:p w14:paraId="279D40EF" w14:textId="77777777" w:rsidR="0076694E" w:rsidRDefault="0076694E" w:rsidP="0076694E">
      <w:pPr>
        <w:pStyle w:val="Puntoelencocontrattinoe1cmbordosin"/>
        <w:rPr>
          <w:sz w:val="20"/>
        </w:rPr>
      </w:pPr>
      <w:r>
        <w:rPr>
          <w:sz w:val="20"/>
        </w:rPr>
        <w:t>qualità e durata della batteria (numero di ciclo di ricarica), riducendo i costi in relazione alle prestazioni della batteria</w:t>
      </w:r>
    </w:p>
    <w:p w14:paraId="56D0CF3D" w14:textId="77777777" w:rsidR="0076694E" w:rsidRDefault="0076694E" w:rsidP="0076694E">
      <w:pPr>
        <w:pStyle w:val="Puntoelencocontrattinoe1cmbordosin"/>
        <w:rPr>
          <w:sz w:val="20"/>
        </w:rPr>
      </w:pPr>
      <w:r>
        <w:rPr>
          <w:sz w:val="20"/>
        </w:rPr>
        <w:t>sostituzione dei materiali critici con materiali meno critici sotto il profilo della disponibilità internazionale e dei costi</w:t>
      </w:r>
    </w:p>
    <w:p w14:paraId="23AB3CC4" w14:textId="77777777" w:rsidR="0076694E" w:rsidRDefault="0076694E" w:rsidP="0076694E">
      <w:pPr>
        <w:pStyle w:val="Puntoelencocontrattinoe1cmbordosin"/>
        <w:rPr>
          <w:sz w:val="20"/>
        </w:rPr>
      </w:pPr>
      <w:r>
        <w:rPr>
          <w:sz w:val="20"/>
        </w:rPr>
        <w:t>sviluppo di poli estrattivi europei per i materiali critici</w:t>
      </w:r>
    </w:p>
    <w:p w14:paraId="7B46EA5D" w14:textId="77777777" w:rsidR="0076694E" w:rsidRDefault="0076694E" w:rsidP="0076694E">
      <w:pPr>
        <w:pStyle w:val="Puntoelencocontrattinoe1cmbordosin"/>
        <w:rPr>
          <w:sz w:val="20"/>
        </w:rPr>
      </w:pPr>
      <w:r>
        <w:rPr>
          <w:sz w:val="20"/>
        </w:rPr>
        <w:t xml:space="preserve">stabilimenti con grande capacità produttiva (forte incidenza delle economie di scala sui costi unitari) </w:t>
      </w:r>
    </w:p>
    <w:p w14:paraId="6A99F6B5" w14:textId="77777777" w:rsidR="0076694E" w:rsidRDefault="0076694E" w:rsidP="0076694E">
      <w:pPr>
        <w:pStyle w:val="Puntoelencocontrattinoe1cmbordosin"/>
        <w:rPr>
          <w:sz w:val="20"/>
        </w:rPr>
      </w:pPr>
      <w:r>
        <w:rPr>
          <w:sz w:val="20"/>
        </w:rPr>
        <w:t xml:space="preserve">automazione dei processi produttivi (per minimizzare il </w:t>
      </w:r>
      <w:proofErr w:type="gramStart"/>
      <w:r>
        <w:rPr>
          <w:sz w:val="20"/>
        </w:rPr>
        <w:t>gap</w:t>
      </w:r>
      <w:proofErr w:type="gramEnd"/>
      <w:r>
        <w:rPr>
          <w:sz w:val="20"/>
        </w:rPr>
        <w:t xml:space="preserve"> europeo di costo del lavoro) e sull’efficienza energetica del processo produttivo (per minimizzare il gap sui costi energetici)</w:t>
      </w:r>
    </w:p>
    <w:p w14:paraId="2F9A6096" w14:textId="77777777" w:rsidR="0076694E" w:rsidRDefault="0076694E" w:rsidP="0076694E">
      <w:pPr>
        <w:pStyle w:val="Puntoelencocontrattinoe1cmbordosin"/>
        <w:rPr>
          <w:sz w:val="20"/>
        </w:rPr>
      </w:pPr>
      <w:r>
        <w:rPr>
          <w:sz w:val="20"/>
        </w:rPr>
        <w:lastRenderedPageBreak/>
        <w:t>sviluppo di un’industria del riciclaggio delle batterie capace di fornire materiali secondari per la produzione delle batterie di nuova generazione. Per quanto riguarda i tempi previsti di fine vita delle batterie, occorre tener conto della convenienza di un riutilizzo dei pacchi batteria per veicoli elettrici negli accumuli stazionari.</w:t>
      </w:r>
    </w:p>
    <w:p w14:paraId="5078245F" w14:textId="77777777" w:rsidR="0076694E" w:rsidRDefault="0076694E" w:rsidP="0076694E">
      <w:pPr>
        <w:pStyle w:val="Titolo3"/>
        <w:numPr>
          <w:ilvl w:val="2"/>
          <w:numId w:val="32"/>
        </w:numPr>
      </w:pPr>
      <w:bookmarkStart w:id="162" w:name="_Toc141802449"/>
      <w:r>
        <w:t>L’occupazione creata dalle gigafactory</w:t>
      </w:r>
      <w:bookmarkEnd w:id="162"/>
    </w:p>
    <w:p w14:paraId="2C182E19" w14:textId="77777777" w:rsidR="0076694E" w:rsidRDefault="0076694E" w:rsidP="0076694E">
      <w:r>
        <w:t xml:space="preserve">Il rapporto del JRC ha passato in rassegna le stime occupazionali disponibili per alcuni impianti di produzione </w:t>
      </w:r>
      <w:r>
        <w:rPr>
          <w:i/>
          <w:iCs/>
        </w:rPr>
        <w:t>di celle</w:t>
      </w:r>
      <w:r>
        <w:t xml:space="preserve"> al litio in ambito globale (cfr. </w:t>
      </w:r>
      <w:r>
        <w:fldChar w:fldCharType="begin"/>
      </w:r>
      <w:r>
        <w:instrText xml:space="preserve"> REF _Ref140740856 \h </w:instrText>
      </w:r>
      <w:r>
        <w:fldChar w:fldCharType="separate"/>
      </w:r>
      <w:r>
        <w:t xml:space="preserve">Tabella </w:t>
      </w:r>
      <w:r>
        <w:rPr>
          <w:noProof/>
        </w:rPr>
        <w:t>2</w:t>
      </w:r>
      <w:r>
        <w:t>.</w:t>
      </w:r>
      <w:r>
        <w:rPr>
          <w:noProof/>
        </w:rPr>
        <w:t>1</w:t>
      </w:r>
      <w:r>
        <w:fldChar w:fldCharType="end"/>
      </w:r>
      <w:r>
        <w:t>).</w:t>
      </w:r>
      <w:r>
        <w:rPr>
          <w:rStyle w:val="Rimandonotaapidipagina"/>
          <w:rFonts w:eastAsia="Arial"/>
        </w:rPr>
        <w:footnoteReference w:id="2"/>
      </w:r>
    </w:p>
    <w:p w14:paraId="36AD49E7" w14:textId="77777777" w:rsidR="0076694E" w:rsidRDefault="0076694E" w:rsidP="0076694E">
      <w:pPr>
        <w:pStyle w:val="Didascalia"/>
        <w:keepNext/>
      </w:pPr>
      <w:bookmarkStart w:id="163" w:name="_Ref140740856"/>
      <w:r>
        <w:t xml:space="preserve">Tabella </w:t>
      </w:r>
      <w:r>
        <w:fldChar w:fldCharType="begin"/>
      </w:r>
      <w:r>
        <w:instrText xml:space="preserve"> STYLEREF 1 \s </w:instrText>
      </w:r>
      <w:r>
        <w:fldChar w:fldCharType="separate"/>
      </w:r>
      <w:r>
        <w:t>2</w:t>
      </w:r>
      <w:r>
        <w:fldChar w:fldCharType="end"/>
      </w:r>
      <w:r>
        <w:t>.</w:t>
      </w:r>
      <w:r>
        <w:fldChar w:fldCharType="begin"/>
      </w:r>
      <w:r>
        <w:instrText xml:space="preserve"> SEQ Tabella \* ARABIC \s 1 </w:instrText>
      </w:r>
      <w:r>
        <w:fldChar w:fldCharType="separate"/>
      </w:r>
      <w:r>
        <w:t>1</w:t>
      </w:r>
      <w:r>
        <w:fldChar w:fldCharType="end"/>
      </w:r>
      <w:bookmarkEnd w:id="163"/>
      <w:r>
        <w:t xml:space="preserve">  – Rassegna di casi studio sugli effetti occupazionali di Gigafactory</w:t>
      </w:r>
    </w:p>
    <w:tbl>
      <w:tblPr>
        <w:tblStyle w:val="Grigliatabella"/>
        <w:tblW w:w="0" w:type="auto"/>
        <w:tblLook w:val="04A0" w:firstRow="1" w:lastRow="0" w:firstColumn="1" w:lastColumn="0" w:noHBand="0" w:noVBand="1"/>
      </w:tblPr>
      <w:tblGrid>
        <w:gridCol w:w="2735"/>
        <w:gridCol w:w="1429"/>
        <w:gridCol w:w="2030"/>
        <w:gridCol w:w="1733"/>
      </w:tblGrid>
      <w:tr w:rsidR="0076694E" w14:paraId="5F67D2C2"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30F8EE13" w14:textId="77777777" w:rsidR="0076694E" w:rsidRDefault="0076694E">
            <w:pPr>
              <w:jc w:val="left"/>
              <w:rPr>
                <w:b/>
                <w:bCs/>
              </w:rPr>
            </w:pPr>
            <w:r>
              <w:rPr>
                <w:b/>
                <w:bCs/>
              </w:rPr>
              <w:t>Impianti di produzione di celle per batterie al litio</w:t>
            </w:r>
          </w:p>
        </w:tc>
        <w:tc>
          <w:tcPr>
            <w:tcW w:w="1429" w:type="dxa"/>
            <w:tcBorders>
              <w:top w:val="single" w:sz="4" w:space="0" w:color="auto"/>
              <w:left w:val="single" w:sz="4" w:space="0" w:color="auto"/>
              <w:bottom w:val="single" w:sz="4" w:space="0" w:color="auto"/>
              <w:right w:val="single" w:sz="4" w:space="0" w:color="auto"/>
            </w:tcBorders>
            <w:hideMark/>
          </w:tcPr>
          <w:p w14:paraId="58D2097F" w14:textId="77777777" w:rsidR="0076694E" w:rsidRDefault="0076694E">
            <w:pPr>
              <w:jc w:val="center"/>
              <w:rPr>
                <w:b/>
                <w:bCs/>
              </w:rPr>
            </w:pPr>
            <w:r>
              <w:rPr>
                <w:b/>
                <w:bCs/>
              </w:rPr>
              <w:t>Capacità (</w:t>
            </w:r>
            <w:proofErr w:type="spellStart"/>
            <w:r>
              <w:rPr>
                <w:b/>
                <w:bCs/>
              </w:rPr>
              <w:t>GWh</w:t>
            </w:r>
            <w:r>
              <w:rPr>
                <w:b/>
                <w:bCs/>
                <w:vertAlign w:val="subscript"/>
              </w:rPr>
              <w:t>c</w:t>
            </w:r>
            <w:proofErr w:type="spellEnd"/>
            <w:r>
              <w:rPr>
                <w:b/>
                <w:bCs/>
              </w:rPr>
              <w:t>-anno)</w:t>
            </w:r>
          </w:p>
        </w:tc>
        <w:tc>
          <w:tcPr>
            <w:tcW w:w="2030" w:type="dxa"/>
            <w:tcBorders>
              <w:top w:val="single" w:sz="4" w:space="0" w:color="auto"/>
              <w:left w:val="single" w:sz="4" w:space="0" w:color="auto"/>
              <w:bottom w:val="single" w:sz="4" w:space="0" w:color="auto"/>
              <w:right w:val="single" w:sz="4" w:space="0" w:color="auto"/>
            </w:tcBorders>
            <w:hideMark/>
          </w:tcPr>
          <w:p w14:paraId="0CC328A1" w14:textId="77777777" w:rsidR="0076694E" w:rsidRDefault="0076694E">
            <w:pPr>
              <w:jc w:val="center"/>
              <w:rPr>
                <w:b/>
                <w:bCs/>
              </w:rPr>
            </w:pPr>
            <w:r>
              <w:rPr>
                <w:b/>
                <w:bCs/>
              </w:rPr>
              <w:t>Effetti occupazionali attesi</w:t>
            </w:r>
          </w:p>
        </w:tc>
        <w:tc>
          <w:tcPr>
            <w:tcW w:w="1733" w:type="dxa"/>
            <w:tcBorders>
              <w:top w:val="single" w:sz="4" w:space="0" w:color="auto"/>
              <w:left w:val="single" w:sz="4" w:space="0" w:color="auto"/>
              <w:bottom w:val="single" w:sz="4" w:space="0" w:color="auto"/>
              <w:right w:val="single" w:sz="4" w:space="0" w:color="auto"/>
            </w:tcBorders>
            <w:hideMark/>
          </w:tcPr>
          <w:p w14:paraId="35FA53A6" w14:textId="77777777" w:rsidR="0076694E" w:rsidRDefault="0076694E">
            <w:pPr>
              <w:jc w:val="center"/>
              <w:rPr>
                <w:b/>
                <w:bCs/>
              </w:rPr>
            </w:pPr>
            <w:r>
              <w:rPr>
                <w:b/>
                <w:bCs/>
              </w:rPr>
              <w:t>Addetti diretti/</w:t>
            </w:r>
            <w:proofErr w:type="spellStart"/>
            <w:r>
              <w:rPr>
                <w:b/>
                <w:bCs/>
              </w:rPr>
              <w:t>GWh</w:t>
            </w:r>
            <w:r>
              <w:rPr>
                <w:b/>
                <w:bCs/>
                <w:vertAlign w:val="subscript"/>
              </w:rPr>
              <w:t>c</w:t>
            </w:r>
            <w:proofErr w:type="spellEnd"/>
          </w:p>
        </w:tc>
      </w:tr>
      <w:tr w:rsidR="0076694E" w14:paraId="19526239"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2D0D32F2" w14:textId="77777777" w:rsidR="0076694E" w:rsidRDefault="0076694E">
            <w:pPr>
              <w:jc w:val="left"/>
            </w:pPr>
            <w:r>
              <w:t>NPE – Piattaforma per la mobilità elettrica (Germania)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6E6838EA" w14:textId="77777777" w:rsidR="0076694E" w:rsidRDefault="0076694E">
            <w:pPr>
              <w:jc w:val="center"/>
            </w:pPr>
            <w:r>
              <w:t>13</w:t>
            </w:r>
          </w:p>
        </w:tc>
        <w:tc>
          <w:tcPr>
            <w:tcW w:w="2030" w:type="dxa"/>
            <w:tcBorders>
              <w:top w:val="single" w:sz="4" w:space="0" w:color="auto"/>
              <w:left w:val="single" w:sz="4" w:space="0" w:color="auto"/>
              <w:bottom w:val="single" w:sz="4" w:space="0" w:color="auto"/>
              <w:right w:val="single" w:sz="4" w:space="0" w:color="auto"/>
            </w:tcBorders>
            <w:vAlign w:val="center"/>
            <w:hideMark/>
          </w:tcPr>
          <w:p w14:paraId="2F5C6265" w14:textId="77777777" w:rsidR="0076694E" w:rsidRDefault="0076694E">
            <w:pPr>
              <w:jc w:val="center"/>
            </w:pPr>
            <w:r>
              <w:t>1300 diretti</w:t>
            </w:r>
            <w:r>
              <w:rPr>
                <w:rStyle w:val="Rimandonotaapidipagina"/>
                <w:rFonts w:eastAsia="Arial"/>
              </w:rPr>
              <w:footnoteReference w:id="3"/>
            </w:r>
            <w:r>
              <w:t>, 3000 indiretti</w:t>
            </w:r>
          </w:p>
        </w:tc>
        <w:tc>
          <w:tcPr>
            <w:tcW w:w="1733" w:type="dxa"/>
            <w:tcBorders>
              <w:top w:val="single" w:sz="4" w:space="0" w:color="auto"/>
              <w:left w:val="single" w:sz="4" w:space="0" w:color="auto"/>
              <w:bottom w:val="single" w:sz="4" w:space="0" w:color="auto"/>
              <w:right w:val="single" w:sz="4" w:space="0" w:color="auto"/>
            </w:tcBorders>
            <w:vAlign w:val="center"/>
            <w:hideMark/>
          </w:tcPr>
          <w:p w14:paraId="06377A10" w14:textId="77777777" w:rsidR="0076694E" w:rsidRDefault="0076694E">
            <w:pPr>
              <w:jc w:val="center"/>
              <w:rPr>
                <w:highlight w:val="green"/>
              </w:rPr>
            </w:pPr>
            <w:r>
              <w:rPr>
                <w:rFonts w:cs="Calibri"/>
                <w:color w:val="000000"/>
              </w:rPr>
              <w:t>100,0</w:t>
            </w:r>
          </w:p>
        </w:tc>
      </w:tr>
      <w:tr w:rsidR="0076694E" w14:paraId="536CE0B4"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088EF735" w14:textId="77777777" w:rsidR="0076694E" w:rsidRDefault="0076694E">
            <w:pPr>
              <w:jc w:val="left"/>
            </w:pPr>
            <w:r>
              <w:t>Tesla (Nevada-USA)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6FAE5F34" w14:textId="77777777" w:rsidR="0076694E" w:rsidRDefault="0076694E">
            <w:pPr>
              <w:jc w:val="center"/>
            </w:pPr>
            <w:r>
              <w:t>35</w:t>
            </w:r>
          </w:p>
        </w:tc>
        <w:tc>
          <w:tcPr>
            <w:tcW w:w="2030" w:type="dxa"/>
            <w:tcBorders>
              <w:top w:val="single" w:sz="4" w:space="0" w:color="auto"/>
              <w:left w:val="single" w:sz="4" w:space="0" w:color="auto"/>
              <w:bottom w:val="single" w:sz="4" w:space="0" w:color="auto"/>
              <w:right w:val="single" w:sz="4" w:space="0" w:color="auto"/>
            </w:tcBorders>
            <w:vAlign w:val="center"/>
            <w:hideMark/>
          </w:tcPr>
          <w:p w14:paraId="0F873B84" w14:textId="77777777" w:rsidR="0076694E" w:rsidRDefault="0076694E">
            <w:pPr>
              <w:jc w:val="center"/>
            </w:pPr>
            <w:r>
              <w:t>6500 diretti</w:t>
            </w:r>
          </w:p>
        </w:tc>
        <w:tc>
          <w:tcPr>
            <w:tcW w:w="1733" w:type="dxa"/>
            <w:tcBorders>
              <w:top w:val="single" w:sz="4" w:space="0" w:color="auto"/>
              <w:left w:val="single" w:sz="4" w:space="0" w:color="auto"/>
              <w:bottom w:val="single" w:sz="4" w:space="0" w:color="auto"/>
              <w:right w:val="single" w:sz="4" w:space="0" w:color="auto"/>
            </w:tcBorders>
            <w:vAlign w:val="center"/>
            <w:hideMark/>
          </w:tcPr>
          <w:p w14:paraId="5202E08A" w14:textId="77777777" w:rsidR="0076694E" w:rsidRDefault="0076694E">
            <w:pPr>
              <w:jc w:val="center"/>
            </w:pPr>
            <w:r>
              <w:rPr>
                <w:rFonts w:cs="Calibri"/>
                <w:color w:val="000000"/>
              </w:rPr>
              <w:t>185,7</w:t>
            </w:r>
          </w:p>
        </w:tc>
      </w:tr>
      <w:tr w:rsidR="0076694E" w14:paraId="0908389A"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12F539AD" w14:textId="77777777" w:rsidR="0076694E" w:rsidRDefault="0076694E">
            <w:pPr>
              <w:jc w:val="left"/>
            </w:pPr>
            <w:r>
              <w:t>Panasonic (Cina)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64B264FB" w14:textId="77777777" w:rsidR="0076694E" w:rsidRDefault="0076694E">
            <w:pPr>
              <w:jc w:val="center"/>
            </w:pPr>
            <w:r>
              <w:t>2.5</w:t>
            </w:r>
          </w:p>
        </w:tc>
        <w:tc>
          <w:tcPr>
            <w:tcW w:w="2030" w:type="dxa"/>
            <w:tcBorders>
              <w:top w:val="single" w:sz="4" w:space="0" w:color="auto"/>
              <w:left w:val="single" w:sz="4" w:space="0" w:color="auto"/>
              <w:bottom w:val="single" w:sz="4" w:space="0" w:color="auto"/>
              <w:right w:val="single" w:sz="4" w:space="0" w:color="auto"/>
            </w:tcBorders>
            <w:vAlign w:val="center"/>
            <w:hideMark/>
          </w:tcPr>
          <w:p w14:paraId="2AD8E7CC" w14:textId="77777777" w:rsidR="0076694E" w:rsidRDefault="0076694E">
            <w:pPr>
              <w:jc w:val="center"/>
            </w:pPr>
            <w:r>
              <w:t xml:space="preserve">500 diretti </w:t>
            </w:r>
          </w:p>
        </w:tc>
        <w:tc>
          <w:tcPr>
            <w:tcW w:w="1733" w:type="dxa"/>
            <w:tcBorders>
              <w:top w:val="single" w:sz="4" w:space="0" w:color="auto"/>
              <w:left w:val="single" w:sz="4" w:space="0" w:color="auto"/>
              <w:bottom w:val="single" w:sz="4" w:space="0" w:color="auto"/>
              <w:right w:val="single" w:sz="4" w:space="0" w:color="auto"/>
            </w:tcBorders>
            <w:vAlign w:val="center"/>
            <w:hideMark/>
          </w:tcPr>
          <w:p w14:paraId="5E414530" w14:textId="77777777" w:rsidR="0076694E" w:rsidRDefault="0076694E">
            <w:pPr>
              <w:jc w:val="center"/>
            </w:pPr>
            <w:r>
              <w:rPr>
                <w:rFonts w:cs="Calibri"/>
                <w:color w:val="000000"/>
              </w:rPr>
              <w:t>200,0</w:t>
            </w:r>
          </w:p>
        </w:tc>
      </w:tr>
      <w:tr w:rsidR="0076694E" w14:paraId="54E3115E"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1B703095" w14:textId="77777777" w:rsidR="0076694E" w:rsidRDefault="0076694E">
            <w:pPr>
              <w:jc w:val="left"/>
            </w:pPr>
            <w:proofErr w:type="spellStart"/>
            <w:r>
              <w:t>Northvolt</w:t>
            </w:r>
            <w:proofErr w:type="spellEnd"/>
            <w:r>
              <w:t xml:space="preserve"> (Svezia)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3A04864B" w14:textId="77777777" w:rsidR="0076694E" w:rsidRDefault="0076694E">
            <w:pPr>
              <w:jc w:val="center"/>
            </w:pPr>
            <w:r>
              <w:t>32</w:t>
            </w:r>
          </w:p>
        </w:tc>
        <w:tc>
          <w:tcPr>
            <w:tcW w:w="2030" w:type="dxa"/>
            <w:tcBorders>
              <w:top w:val="single" w:sz="4" w:space="0" w:color="auto"/>
              <w:left w:val="single" w:sz="4" w:space="0" w:color="auto"/>
              <w:bottom w:val="single" w:sz="4" w:space="0" w:color="auto"/>
              <w:right w:val="single" w:sz="4" w:space="0" w:color="auto"/>
            </w:tcBorders>
            <w:vAlign w:val="center"/>
            <w:hideMark/>
          </w:tcPr>
          <w:p w14:paraId="5AA0ADA2" w14:textId="77777777" w:rsidR="0076694E" w:rsidRDefault="0076694E">
            <w:pPr>
              <w:jc w:val="center"/>
            </w:pPr>
            <w:r>
              <w:t>2500-3000 diretti, &gt;20.000 indiretti</w:t>
            </w:r>
          </w:p>
        </w:tc>
        <w:tc>
          <w:tcPr>
            <w:tcW w:w="1733" w:type="dxa"/>
            <w:tcBorders>
              <w:top w:val="single" w:sz="4" w:space="0" w:color="auto"/>
              <w:left w:val="single" w:sz="4" w:space="0" w:color="auto"/>
              <w:bottom w:val="single" w:sz="4" w:space="0" w:color="auto"/>
              <w:right w:val="single" w:sz="4" w:space="0" w:color="auto"/>
            </w:tcBorders>
            <w:vAlign w:val="center"/>
            <w:hideMark/>
          </w:tcPr>
          <w:p w14:paraId="6131F724" w14:textId="77777777" w:rsidR="0076694E" w:rsidRDefault="0076694E">
            <w:pPr>
              <w:jc w:val="center"/>
            </w:pPr>
            <w:r>
              <w:rPr>
                <w:rFonts w:cs="Calibri"/>
                <w:color w:val="000000"/>
              </w:rPr>
              <w:t>85,9</w:t>
            </w:r>
          </w:p>
        </w:tc>
      </w:tr>
      <w:tr w:rsidR="0076694E" w14:paraId="30CA9527"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261E3591" w14:textId="77777777" w:rsidR="0076694E" w:rsidRDefault="0076694E">
            <w:pPr>
              <w:jc w:val="left"/>
            </w:pPr>
            <w:proofErr w:type="spellStart"/>
            <w:r>
              <w:t>TerraE</w:t>
            </w:r>
            <w:proofErr w:type="spellEnd"/>
            <w:r>
              <w:t xml:space="preserve"> (Germania)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6FF9BD29" w14:textId="77777777" w:rsidR="0076694E" w:rsidRDefault="0076694E">
            <w:pPr>
              <w:jc w:val="center"/>
            </w:pPr>
            <w:r>
              <w:t>8</w:t>
            </w:r>
          </w:p>
        </w:tc>
        <w:tc>
          <w:tcPr>
            <w:tcW w:w="2030" w:type="dxa"/>
            <w:tcBorders>
              <w:top w:val="single" w:sz="4" w:space="0" w:color="auto"/>
              <w:left w:val="single" w:sz="4" w:space="0" w:color="auto"/>
              <w:bottom w:val="single" w:sz="4" w:space="0" w:color="auto"/>
              <w:right w:val="single" w:sz="4" w:space="0" w:color="auto"/>
            </w:tcBorders>
            <w:vAlign w:val="center"/>
            <w:hideMark/>
          </w:tcPr>
          <w:p w14:paraId="5ADAC4A8" w14:textId="77777777" w:rsidR="0076694E" w:rsidRDefault="0076694E">
            <w:pPr>
              <w:jc w:val="center"/>
            </w:pPr>
            <w:r>
              <w:t>400 diretti</w:t>
            </w:r>
          </w:p>
        </w:tc>
        <w:tc>
          <w:tcPr>
            <w:tcW w:w="1733" w:type="dxa"/>
            <w:tcBorders>
              <w:top w:val="single" w:sz="4" w:space="0" w:color="auto"/>
              <w:left w:val="single" w:sz="4" w:space="0" w:color="auto"/>
              <w:bottom w:val="single" w:sz="4" w:space="0" w:color="auto"/>
              <w:right w:val="single" w:sz="4" w:space="0" w:color="auto"/>
            </w:tcBorders>
            <w:vAlign w:val="center"/>
            <w:hideMark/>
          </w:tcPr>
          <w:p w14:paraId="15B73720" w14:textId="77777777" w:rsidR="0076694E" w:rsidRDefault="0076694E">
            <w:pPr>
              <w:jc w:val="center"/>
            </w:pPr>
            <w:r>
              <w:rPr>
                <w:rFonts w:cs="Calibri"/>
                <w:color w:val="000000"/>
              </w:rPr>
              <w:t>50,0</w:t>
            </w:r>
          </w:p>
        </w:tc>
      </w:tr>
      <w:tr w:rsidR="0076694E" w14:paraId="6A5A704C"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66C8BA6E" w14:textId="77777777" w:rsidR="0076694E" w:rsidRDefault="0076694E">
            <w:pPr>
              <w:jc w:val="left"/>
              <w:rPr>
                <w:lang w:val="en-GB"/>
              </w:rPr>
            </w:pPr>
            <w:r>
              <w:rPr>
                <w:lang w:val="en-GB"/>
              </w:rPr>
              <w:t>Boston Energy and Innovation (Australia)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3DA4EFD1" w14:textId="77777777" w:rsidR="0076694E" w:rsidRDefault="0076694E">
            <w:pPr>
              <w:jc w:val="center"/>
            </w:pPr>
            <w:r>
              <w:t>15</w:t>
            </w:r>
          </w:p>
        </w:tc>
        <w:tc>
          <w:tcPr>
            <w:tcW w:w="2030" w:type="dxa"/>
            <w:tcBorders>
              <w:top w:val="single" w:sz="4" w:space="0" w:color="auto"/>
              <w:left w:val="single" w:sz="4" w:space="0" w:color="auto"/>
              <w:bottom w:val="single" w:sz="4" w:space="0" w:color="auto"/>
              <w:right w:val="single" w:sz="4" w:space="0" w:color="auto"/>
            </w:tcBorders>
            <w:vAlign w:val="center"/>
            <w:hideMark/>
          </w:tcPr>
          <w:p w14:paraId="7B91074E" w14:textId="77777777" w:rsidR="0076694E" w:rsidRDefault="0076694E">
            <w:pPr>
              <w:jc w:val="center"/>
            </w:pPr>
            <w:r>
              <w:t>1000 dipendenti nella produzione, 1000 a servizio diretto, 5000 indiretti</w:t>
            </w:r>
          </w:p>
        </w:tc>
        <w:tc>
          <w:tcPr>
            <w:tcW w:w="1733" w:type="dxa"/>
            <w:tcBorders>
              <w:top w:val="single" w:sz="4" w:space="0" w:color="auto"/>
              <w:left w:val="single" w:sz="4" w:space="0" w:color="auto"/>
              <w:bottom w:val="single" w:sz="4" w:space="0" w:color="auto"/>
              <w:right w:val="single" w:sz="4" w:space="0" w:color="auto"/>
            </w:tcBorders>
            <w:vAlign w:val="center"/>
            <w:hideMark/>
          </w:tcPr>
          <w:p w14:paraId="05D22823" w14:textId="77777777" w:rsidR="0076694E" w:rsidRDefault="0076694E">
            <w:pPr>
              <w:jc w:val="center"/>
            </w:pPr>
            <w:r>
              <w:rPr>
                <w:rFonts w:cs="Calibri"/>
                <w:color w:val="000000"/>
              </w:rPr>
              <w:t>133,3</w:t>
            </w:r>
          </w:p>
        </w:tc>
      </w:tr>
      <w:tr w:rsidR="0076694E" w14:paraId="6E6E90B7"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2A930C8C" w14:textId="77777777" w:rsidR="0076694E" w:rsidRDefault="0076694E">
            <w:pPr>
              <w:jc w:val="left"/>
            </w:pPr>
            <w:r>
              <w:t>VW (Germania) (batterie allo stato solido)</w:t>
            </w:r>
          </w:p>
        </w:tc>
        <w:tc>
          <w:tcPr>
            <w:tcW w:w="1429" w:type="dxa"/>
            <w:tcBorders>
              <w:top w:val="single" w:sz="4" w:space="0" w:color="auto"/>
              <w:left w:val="single" w:sz="4" w:space="0" w:color="auto"/>
              <w:bottom w:val="single" w:sz="4" w:space="0" w:color="auto"/>
              <w:right w:val="single" w:sz="4" w:space="0" w:color="auto"/>
            </w:tcBorders>
            <w:vAlign w:val="center"/>
            <w:hideMark/>
          </w:tcPr>
          <w:p w14:paraId="665510C7" w14:textId="77777777" w:rsidR="0076694E" w:rsidRDefault="0076694E">
            <w:pPr>
              <w:jc w:val="center"/>
            </w:pPr>
            <w:r>
              <w:t>150</w:t>
            </w:r>
          </w:p>
        </w:tc>
        <w:tc>
          <w:tcPr>
            <w:tcW w:w="2030" w:type="dxa"/>
            <w:tcBorders>
              <w:top w:val="single" w:sz="4" w:space="0" w:color="auto"/>
              <w:left w:val="single" w:sz="4" w:space="0" w:color="auto"/>
              <w:bottom w:val="single" w:sz="4" w:space="0" w:color="auto"/>
              <w:right w:val="single" w:sz="4" w:space="0" w:color="auto"/>
            </w:tcBorders>
            <w:vAlign w:val="center"/>
            <w:hideMark/>
          </w:tcPr>
          <w:p w14:paraId="68718BCA" w14:textId="77777777" w:rsidR="0076694E" w:rsidRDefault="0076694E">
            <w:pPr>
              <w:jc w:val="center"/>
            </w:pPr>
            <w:r>
              <w:t>9000 diretti</w:t>
            </w:r>
          </w:p>
        </w:tc>
        <w:tc>
          <w:tcPr>
            <w:tcW w:w="1733" w:type="dxa"/>
            <w:tcBorders>
              <w:top w:val="single" w:sz="4" w:space="0" w:color="auto"/>
              <w:left w:val="single" w:sz="4" w:space="0" w:color="auto"/>
              <w:bottom w:val="single" w:sz="4" w:space="0" w:color="auto"/>
              <w:right w:val="single" w:sz="4" w:space="0" w:color="auto"/>
            </w:tcBorders>
            <w:vAlign w:val="center"/>
            <w:hideMark/>
          </w:tcPr>
          <w:p w14:paraId="670CBAFE" w14:textId="77777777" w:rsidR="0076694E" w:rsidRDefault="0076694E">
            <w:pPr>
              <w:jc w:val="center"/>
            </w:pPr>
            <w:r>
              <w:rPr>
                <w:rFonts w:cs="Calibri"/>
                <w:color w:val="000000"/>
              </w:rPr>
              <w:t>60,0</w:t>
            </w:r>
          </w:p>
        </w:tc>
      </w:tr>
    </w:tbl>
    <w:p w14:paraId="22B2B2A5" w14:textId="77777777" w:rsidR="0076694E" w:rsidRDefault="0076694E" w:rsidP="0076694E">
      <w:pPr>
        <w:rPr>
          <w:highlight w:val="green"/>
        </w:rPr>
      </w:pPr>
    </w:p>
    <w:p w14:paraId="3C7C28A7" w14:textId="77777777" w:rsidR="0076694E" w:rsidRDefault="0076694E" w:rsidP="0076694E">
      <w:r>
        <w:t xml:space="preserve">Tramite un’analisi di regressione lineare sui dati della tabella 1, JRC </w:t>
      </w:r>
      <w:sdt>
        <w:sdtPr>
          <w:id w:val="1250849401"/>
          <w:citation/>
        </w:sdtPr>
        <w:sdtContent>
          <w:r>
            <w:fldChar w:fldCharType="begin"/>
          </w:r>
          <w:r>
            <w:instrText xml:space="preserve"> CITATION Ste17 \l 1040 </w:instrText>
          </w:r>
          <w:r>
            <w:fldChar w:fldCharType="separate"/>
          </w:r>
          <w:r>
            <w:rPr>
              <w:noProof/>
            </w:rPr>
            <w:t>[1]</w:t>
          </w:r>
          <w:r>
            <w:fldChar w:fldCharType="end"/>
          </w:r>
        </w:sdtContent>
      </w:sdt>
      <w:r>
        <w:t xml:space="preserve"> ha poi stimato la relazione fra occupazione diretta dello stabilimento e capacità produttiva di celle (espressa in GWh-anno, come per la capacità di produzione di pacchi batteria completi), pervenendo ad una stima centrale di 140 addetti/</w:t>
      </w:r>
      <w:proofErr w:type="spellStart"/>
      <w:r>
        <w:t>GWh</w:t>
      </w:r>
      <w:r>
        <w:rPr>
          <w:vertAlign w:val="subscript"/>
        </w:rPr>
        <w:t>c</w:t>
      </w:r>
      <w:proofErr w:type="spellEnd"/>
      <w:r>
        <w:t>, su un intervallo min-max di valori compresi fra 50 e 200 addetti/</w:t>
      </w:r>
      <w:proofErr w:type="spellStart"/>
      <w:r>
        <w:t>GWh</w:t>
      </w:r>
      <w:r>
        <w:rPr>
          <w:vertAlign w:val="subscript"/>
        </w:rPr>
        <w:t>c</w:t>
      </w:r>
      <w:proofErr w:type="spellEnd"/>
      <w:r>
        <w:t xml:space="preserve">. </w:t>
      </w:r>
      <w:r>
        <w:rPr>
          <w:rStyle w:val="Rimandonotaapidipagina"/>
          <w:rFonts w:eastAsia="Arial"/>
        </w:rPr>
        <w:footnoteReference w:id="4"/>
      </w:r>
    </w:p>
    <w:p w14:paraId="023057CD" w14:textId="77777777" w:rsidR="0076694E" w:rsidRDefault="0076694E" w:rsidP="0076694E">
      <w:pPr>
        <w:pStyle w:val="Titolo3"/>
        <w:numPr>
          <w:ilvl w:val="2"/>
          <w:numId w:val="32"/>
        </w:numPr>
      </w:pPr>
      <w:bookmarkStart w:id="164" w:name="_Toc141802450"/>
      <w:r>
        <w:t>Dati su investimenti e costi delle gigafactory</w:t>
      </w:r>
      <w:bookmarkEnd w:id="164"/>
    </w:p>
    <w:p w14:paraId="13A511BE" w14:textId="77777777" w:rsidR="0076694E" w:rsidRDefault="0076694E" w:rsidP="0076694E">
      <w:r>
        <w:t xml:space="preserve">Di seguito ci soffermiamo su alcuni dati riguardanti i costi di investimento e di esercizio della produzione di batterie, riportatati dallo studio del JRC, in quanto potrebbero essere utili per affinare la metodologia di stima degli effetti </w:t>
      </w:r>
      <w:proofErr w:type="gramStart"/>
      <w:r>
        <w:t>socio-economici</w:t>
      </w:r>
      <w:proofErr w:type="gramEnd"/>
      <w:r>
        <w:t xml:space="preserve"> della produzione di batterie, in particolare nel modellizzare correttamente le relazioni intersettoriali (input-output) della produzione delle batterie all’interno di un’economia.</w:t>
      </w:r>
    </w:p>
    <w:p w14:paraId="3EA65754" w14:textId="77777777" w:rsidR="0076694E" w:rsidRDefault="0076694E" w:rsidP="0076694E">
      <w:r>
        <w:t xml:space="preserve">La </w:t>
      </w:r>
      <w:r>
        <w:fldChar w:fldCharType="begin"/>
      </w:r>
      <w:r>
        <w:instrText xml:space="preserve"> REF _Ref140740914 \h </w:instrText>
      </w:r>
      <w:r>
        <w:fldChar w:fldCharType="separate"/>
      </w:r>
      <w:r>
        <w:t xml:space="preserve">Figura </w:t>
      </w:r>
      <w:r>
        <w:rPr>
          <w:noProof/>
        </w:rPr>
        <w:t>2</w:t>
      </w:r>
      <w:r>
        <w:t>.</w:t>
      </w:r>
      <w:r>
        <w:rPr>
          <w:noProof/>
        </w:rPr>
        <w:t>1</w:t>
      </w:r>
      <w:r>
        <w:fldChar w:fldCharType="end"/>
      </w:r>
      <w:r>
        <w:t xml:space="preserve"> illustra la stima JRC </w:t>
      </w:r>
      <w:sdt>
        <w:sdtPr>
          <w:id w:val="-549609928"/>
          <w:citation/>
        </w:sdtPr>
        <w:sdtContent>
          <w:r>
            <w:fldChar w:fldCharType="begin"/>
          </w:r>
          <w:r>
            <w:instrText xml:space="preserve"> CITATION Ste17 \l 1040 </w:instrText>
          </w:r>
          <w:r>
            <w:fldChar w:fldCharType="separate"/>
          </w:r>
          <w:r>
            <w:rPr>
              <w:noProof/>
            </w:rPr>
            <w:t>[1]</w:t>
          </w:r>
          <w:r>
            <w:fldChar w:fldCharType="end"/>
          </w:r>
        </w:sdtContent>
      </w:sdt>
      <w:r>
        <w:t xml:space="preserve"> dei costi unitari attesi al 2025 della produzione di batterie al litio e l’incidenza dei </w:t>
      </w:r>
      <w:r>
        <w:rPr>
          <w:i/>
          <w:iCs/>
        </w:rPr>
        <w:t xml:space="preserve">processi tipici </w:t>
      </w:r>
      <w:r>
        <w:t xml:space="preserve">del ciclo di produzione delle batterie. </w:t>
      </w:r>
    </w:p>
    <w:tbl>
      <w:tblPr>
        <w:tblStyle w:val="Grigliatabella"/>
        <w:tblW w:w="0" w:type="auto"/>
        <w:tblLook w:val="04A0" w:firstRow="1" w:lastRow="0" w:firstColumn="1" w:lastColumn="0" w:noHBand="0" w:noVBand="1"/>
      </w:tblPr>
      <w:tblGrid>
        <w:gridCol w:w="7927"/>
      </w:tblGrid>
      <w:tr w:rsidR="0076694E" w14:paraId="227CCBD8" w14:textId="77777777" w:rsidTr="0076694E">
        <w:tc>
          <w:tcPr>
            <w:tcW w:w="7927" w:type="dxa"/>
            <w:tcBorders>
              <w:top w:val="single" w:sz="4" w:space="0" w:color="auto"/>
              <w:left w:val="single" w:sz="4" w:space="0" w:color="auto"/>
              <w:bottom w:val="single" w:sz="4" w:space="0" w:color="auto"/>
              <w:right w:val="single" w:sz="4" w:space="0" w:color="auto"/>
            </w:tcBorders>
            <w:hideMark/>
          </w:tcPr>
          <w:p w14:paraId="0E710FEE" w14:textId="691FFA99" w:rsidR="0076694E" w:rsidRDefault="0076694E">
            <w:pPr>
              <w:jc w:val="center"/>
            </w:pPr>
            <w:r>
              <w:rPr>
                <w:noProof/>
              </w:rPr>
              <w:lastRenderedPageBreak/>
              <w:drawing>
                <wp:inline distT="0" distB="0" distL="0" distR="0" wp14:anchorId="331B1ACD" wp14:editId="1B8C1C22">
                  <wp:extent cx="3010535" cy="234569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19">
                            <a:extLst>
                              <a:ext uri="{28A0092B-C50C-407E-A947-70E740481C1C}">
                                <a14:useLocalDpi xmlns:a14="http://schemas.microsoft.com/office/drawing/2010/main" val="0"/>
                              </a:ext>
                            </a:extLst>
                          </a:blip>
                          <a:srcRect l="1718" t="16475"/>
                          <a:stretch>
                            <a:fillRect/>
                          </a:stretch>
                        </pic:blipFill>
                        <pic:spPr bwMode="auto">
                          <a:xfrm>
                            <a:off x="0" y="0"/>
                            <a:ext cx="3010535" cy="2345690"/>
                          </a:xfrm>
                          <a:prstGeom prst="rect">
                            <a:avLst/>
                          </a:prstGeom>
                          <a:noFill/>
                          <a:ln>
                            <a:noFill/>
                          </a:ln>
                        </pic:spPr>
                      </pic:pic>
                    </a:graphicData>
                  </a:graphic>
                </wp:inline>
              </w:drawing>
            </w:r>
          </w:p>
        </w:tc>
      </w:tr>
    </w:tbl>
    <w:p w14:paraId="28A4E1A8" w14:textId="77777777" w:rsidR="0076694E" w:rsidRDefault="0076694E" w:rsidP="0076694E">
      <w:pPr>
        <w:pStyle w:val="Didascalia"/>
      </w:pPr>
      <w:bookmarkStart w:id="165" w:name="_Ref140740914"/>
      <w:r>
        <w:t xml:space="preserve">Figura </w:t>
      </w:r>
      <w:r>
        <w:fldChar w:fldCharType="begin"/>
      </w:r>
      <w:r>
        <w:instrText xml:space="preserve"> STYLEREF 1 \s </w:instrText>
      </w:r>
      <w:r>
        <w:fldChar w:fldCharType="separate"/>
      </w:r>
      <w:r>
        <w:t>2</w:t>
      </w:r>
      <w:r>
        <w:fldChar w:fldCharType="end"/>
      </w:r>
      <w:r>
        <w:t>.</w:t>
      </w:r>
      <w:r>
        <w:fldChar w:fldCharType="begin"/>
      </w:r>
      <w:r>
        <w:instrText xml:space="preserve"> SEQ Figura \* ARABIC \s 1 </w:instrText>
      </w:r>
      <w:r>
        <w:fldChar w:fldCharType="separate"/>
      </w:r>
      <w:r>
        <w:t>1</w:t>
      </w:r>
      <w:r>
        <w:fldChar w:fldCharType="end"/>
      </w:r>
      <w:bookmarkEnd w:id="165"/>
      <w:r>
        <w:t xml:space="preserve"> – Struttura dei costi unitari dei pacchi batteria per veicoli elettrici, per tipo di processo produttivo. Fonte: </w:t>
      </w:r>
      <w:sdt>
        <w:sdtPr>
          <w:id w:val="1408876690"/>
          <w:citation/>
        </w:sdtPr>
        <w:sdtContent>
          <w:r>
            <w:fldChar w:fldCharType="begin"/>
          </w:r>
          <w:r>
            <w:instrText xml:space="preserve"> CITATION Ste17 \l 1040 </w:instrText>
          </w:r>
          <w:r>
            <w:fldChar w:fldCharType="separate"/>
          </w:r>
          <w:r>
            <w:t>[1]</w:t>
          </w:r>
          <w:r>
            <w:fldChar w:fldCharType="end"/>
          </w:r>
        </w:sdtContent>
      </w:sdt>
    </w:p>
    <w:p w14:paraId="5871A8BF" w14:textId="77777777" w:rsidR="0076694E" w:rsidRDefault="0076694E" w:rsidP="0076694E">
      <w:r>
        <w:t xml:space="preserve">Anche se il rapporto non riporta un’analoga stima dei costi di produzione delle batterie ripartiti per </w:t>
      </w:r>
      <w:r>
        <w:rPr>
          <w:i/>
          <w:iCs/>
        </w:rPr>
        <w:t>tipo di voce di costo</w:t>
      </w:r>
      <w:r>
        <w:t xml:space="preserve">, fornisce una valutazione dettagliata dei </w:t>
      </w:r>
      <w:r>
        <w:rPr>
          <w:i/>
          <w:iCs/>
        </w:rPr>
        <w:t>costi</w:t>
      </w:r>
      <w:r>
        <w:t xml:space="preserve"> </w:t>
      </w:r>
      <w:r>
        <w:rPr>
          <w:i/>
          <w:iCs/>
        </w:rPr>
        <w:t>d’investimento</w:t>
      </w:r>
      <w:r>
        <w:t xml:space="preserve"> per la costruzione di un nuovo stabilimento produttivo (l’ammortamento degli investimenti è una delle principali voci di costo del ciclo di produzione delle batterie, insieme al costo dei beni intermedi materiali ed energetici, e al costo del lavoro). </w:t>
      </w:r>
    </w:p>
    <w:p w14:paraId="1B638281" w14:textId="77777777" w:rsidR="0076694E" w:rsidRDefault="0076694E" w:rsidP="0076694E">
      <w:pPr>
        <w:rPr>
          <w:lang w:eastAsia="en-GB"/>
        </w:rPr>
      </w:pPr>
      <w:r>
        <w:t xml:space="preserve">Sulla base di un’analisi di 11 casi di investimenti annunciati nel periodo 2011-2016, il rapporto del JRC </w:t>
      </w:r>
      <w:sdt>
        <w:sdtPr>
          <w:id w:val="654029090"/>
          <w:citation/>
        </w:sdtPr>
        <w:sdtContent>
          <w:r>
            <w:fldChar w:fldCharType="begin"/>
          </w:r>
          <w:r>
            <w:instrText xml:space="preserve"> CITATION Ste17 \l 1040 </w:instrText>
          </w:r>
          <w:r>
            <w:fldChar w:fldCharType="separate"/>
          </w:r>
          <w:r>
            <w:rPr>
              <w:noProof/>
            </w:rPr>
            <w:t>[1]</w:t>
          </w:r>
          <w:r>
            <w:fldChar w:fldCharType="end"/>
          </w:r>
        </w:sdtContent>
      </w:sdt>
      <w:r>
        <w:t xml:space="preserve"> riscontra una </w:t>
      </w:r>
      <w:r>
        <w:rPr>
          <w:lang w:eastAsia="en-GB"/>
        </w:rPr>
        <w:t>forchetta (min, max) di valori unitari dell’investimento compresa fra 66 e 177 euro2017/</w:t>
      </w:r>
      <w:proofErr w:type="spellStart"/>
      <w:r>
        <w:rPr>
          <w:lang w:eastAsia="en-GB"/>
        </w:rPr>
        <w:t>kWh</w:t>
      </w:r>
      <w:r>
        <w:rPr>
          <w:vertAlign w:val="subscript"/>
          <w:lang w:eastAsia="en-GB"/>
        </w:rPr>
        <w:t>c</w:t>
      </w:r>
      <w:proofErr w:type="spellEnd"/>
      <w:r>
        <w:rPr>
          <w:vertAlign w:val="subscript"/>
          <w:lang w:eastAsia="en-GB"/>
        </w:rPr>
        <w:t xml:space="preserve"> </w:t>
      </w:r>
      <w:r>
        <w:t>(</w:t>
      </w:r>
      <w:r>
        <w:fldChar w:fldCharType="begin"/>
      </w:r>
      <w:r>
        <w:instrText xml:space="preserve"> REF _Ref140741014 \h </w:instrText>
      </w:r>
      <w:r>
        <w:fldChar w:fldCharType="separate"/>
      </w:r>
      <w:r>
        <w:t xml:space="preserve">Tabella </w:t>
      </w:r>
      <w:r>
        <w:rPr>
          <w:noProof/>
        </w:rPr>
        <w:t>2</w:t>
      </w:r>
      <w:r>
        <w:t>.</w:t>
      </w:r>
      <w:r>
        <w:rPr>
          <w:noProof/>
        </w:rPr>
        <w:t>2</w:t>
      </w:r>
      <w:r>
        <w:fldChar w:fldCharType="end"/>
      </w:r>
      <w:r>
        <w:t>).</w:t>
      </w:r>
    </w:p>
    <w:p w14:paraId="53923D8B" w14:textId="77777777" w:rsidR="0076694E" w:rsidRDefault="0076694E" w:rsidP="0076694E">
      <w:pPr>
        <w:pStyle w:val="Didascalia"/>
        <w:keepNext/>
      </w:pPr>
      <w:bookmarkStart w:id="166" w:name="_Ref140741014"/>
      <w:r>
        <w:t xml:space="preserve">Tabella </w:t>
      </w:r>
      <w:r>
        <w:fldChar w:fldCharType="begin"/>
      </w:r>
      <w:r>
        <w:instrText xml:space="preserve"> STYLEREF 1 \s </w:instrText>
      </w:r>
      <w:r>
        <w:fldChar w:fldCharType="separate"/>
      </w:r>
      <w:r>
        <w:t>2</w:t>
      </w:r>
      <w:r>
        <w:fldChar w:fldCharType="end"/>
      </w:r>
      <w:r>
        <w:t>.</w:t>
      </w:r>
      <w:r>
        <w:fldChar w:fldCharType="begin"/>
      </w:r>
      <w:r>
        <w:instrText xml:space="preserve"> SEQ Tabella \* ARABIC \s 1 </w:instrText>
      </w:r>
      <w:r>
        <w:fldChar w:fldCharType="separate"/>
      </w:r>
      <w:r>
        <w:t>2</w:t>
      </w:r>
      <w:r>
        <w:fldChar w:fldCharType="end"/>
      </w:r>
      <w:bookmarkEnd w:id="166"/>
      <w:r>
        <w:t xml:space="preserve"> - Costi di investimenti di impianti di produzione di celle per batterie al litio pianificati. Fonte: JRC</w:t>
      </w:r>
      <w:sdt>
        <w:sdtPr>
          <w:id w:val="-380020095"/>
          <w:citation/>
        </w:sdtPr>
        <w:sdtContent>
          <w:r>
            <w:fldChar w:fldCharType="begin"/>
          </w:r>
          <w:r>
            <w:instrText xml:space="preserve"> CITATION Ste17 \l 1040 </w:instrText>
          </w:r>
          <w:r>
            <w:fldChar w:fldCharType="separate"/>
          </w:r>
          <w:r>
            <w:t xml:space="preserve"> [1]</w:t>
          </w:r>
          <w:r>
            <w:fldChar w:fldCharType="end"/>
          </w:r>
        </w:sdtContent>
      </w:sdt>
      <w:r>
        <w:t>.</w:t>
      </w:r>
    </w:p>
    <w:tbl>
      <w:tblPr>
        <w:tblStyle w:val="Grigliatabella"/>
        <w:tblW w:w="0" w:type="auto"/>
        <w:tblLook w:val="04A0" w:firstRow="1" w:lastRow="0" w:firstColumn="1" w:lastColumn="0" w:noHBand="0" w:noVBand="1"/>
      </w:tblPr>
      <w:tblGrid>
        <w:gridCol w:w="2735"/>
        <w:gridCol w:w="1429"/>
        <w:gridCol w:w="2030"/>
        <w:gridCol w:w="1733"/>
      </w:tblGrid>
      <w:tr w:rsidR="0076694E" w14:paraId="390C8989"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2C4FDD8E" w14:textId="77777777" w:rsidR="0076694E" w:rsidRDefault="0076694E">
            <w:pPr>
              <w:jc w:val="left"/>
              <w:rPr>
                <w:b/>
                <w:bCs/>
              </w:rPr>
            </w:pPr>
            <w:r>
              <w:rPr>
                <w:b/>
                <w:bCs/>
              </w:rPr>
              <w:t>Impianti di produzione di celle per batterie al litio</w:t>
            </w:r>
          </w:p>
        </w:tc>
        <w:tc>
          <w:tcPr>
            <w:tcW w:w="1429" w:type="dxa"/>
            <w:tcBorders>
              <w:top w:val="single" w:sz="4" w:space="0" w:color="auto"/>
              <w:left w:val="single" w:sz="4" w:space="0" w:color="auto"/>
              <w:bottom w:val="single" w:sz="4" w:space="0" w:color="auto"/>
              <w:right w:val="single" w:sz="4" w:space="0" w:color="auto"/>
            </w:tcBorders>
            <w:hideMark/>
          </w:tcPr>
          <w:p w14:paraId="0EF3652F" w14:textId="77777777" w:rsidR="0076694E" w:rsidRDefault="0076694E">
            <w:pPr>
              <w:jc w:val="center"/>
              <w:rPr>
                <w:b/>
                <w:bCs/>
              </w:rPr>
            </w:pPr>
            <w:r>
              <w:rPr>
                <w:b/>
                <w:bCs/>
              </w:rPr>
              <w:t>Capacità (</w:t>
            </w:r>
            <w:proofErr w:type="spellStart"/>
            <w:r>
              <w:rPr>
                <w:b/>
                <w:bCs/>
              </w:rPr>
              <w:t>GWh</w:t>
            </w:r>
            <w:r>
              <w:rPr>
                <w:b/>
                <w:bCs/>
                <w:vertAlign w:val="subscript"/>
              </w:rPr>
              <w:t>c</w:t>
            </w:r>
            <w:proofErr w:type="spellEnd"/>
            <w:r>
              <w:rPr>
                <w:b/>
                <w:bCs/>
              </w:rPr>
              <w:t>-anno)</w:t>
            </w:r>
          </w:p>
        </w:tc>
        <w:tc>
          <w:tcPr>
            <w:tcW w:w="2030" w:type="dxa"/>
            <w:tcBorders>
              <w:top w:val="single" w:sz="4" w:space="0" w:color="auto"/>
              <w:left w:val="single" w:sz="4" w:space="0" w:color="auto"/>
              <w:bottom w:val="single" w:sz="4" w:space="0" w:color="auto"/>
              <w:right w:val="single" w:sz="4" w:space="0" w:color="auto"/>
            </w:tcBorders>
            <w:hideMark/>
          </w:tcPr>
          <w:p w14:paraId="2A7D7253" w14:textId="77777777" w:rsidR="0076694E" w:rsidRDefault="0076694E">
            <w:pPr>
              <w:jc w:val="center"/>
              <w:rPr>
                <w:b/>
                <w:bCs/>
              </w:rPr>
            </w:pPr>
            <w:r>
              <w:rPr>
                <w:b/>
                <w:bCs/>
              </w:rPr>
              <w:t>Investimenti</w:t>
            </w:r>
          </w:p>
        </w:tc>
        <w:tc>
          <w:tcPr>
            <w:tcW w:w="1733" w:type="dxa"/>
            <w:tcBorders>
              <w:top w:val="single" w:sz="4" w:space="0" w:color="auto"/>
              <w:left w:val="single" w:sz="4" w:space="0" w:color="auto"/>
              <w:bottom w:val="single" w:sz="4" w:space="0" w:color="auto"/>
              <w:right w:val="single" w:sz="4" w:space="0" w:color="auto"/>
            </w:tcBorders>
            <w:hideMark/>
          </w:tcPr>
          <w:p w14:paraId="2997A11C" w14:textId="77777777" w:rsidR="0076694E" w:rsidRDefault="0076694E">
            <w:pPr>
              <w:jc w:val="center"/>
              <w:rPr>
                <w:b/>
                <w:bCs/>
              </w:rPr>
            </w:pPr>
            <w:r>
              <w:rPr>
                <w:b/>
                <w:bCs/>
              </w:rPr>
              <w:t>Investimenti unitari (euro/</w:t>
            </w:r>
            <w:proofErr w:type="spellStart"/>
            <w:r>
              <w:rPr>
                <w:b/>
                <w:bCs/>
              </w:rPr>
              <w:t>kWh</w:t>
            </w:r>
            <w:r>
              <w:rPr>
                <w:b/>
                <w:bCs/>
                <w:vertAlign w:val="subscript"/>
              </w:rPr>
              <w:t>c</w:t>
            </w:r>
            <w:proofErr w:type="spellEnd"/>
            <w:r>
              <w:rPr>
                <w:b/>
                <w:bCs/>
              </w:rPr>
              <w:t>)</w:t>
            </w:r>
            <w:r>
              <w:rPr>
                <w:rStyle w:val="Rimandonotaapidipagina"/>
                <w:rFonts w:eastAsia="Arial"/>
              </w:rPr>
              <w:footnoteReference w:id="5"/>
            </w:r>
          </w:p>
        </w:tc>
      </w:tr>
      <w:tr w:rsidR="0076694E" w14:paraId="406AD521"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310528DC" w14:textId="77777777" w:rsidR="0076694E" w:rsidRDefault="0076694E">
            <w:pPr>
              <w:jc w:val="left"/>
            </w:pPr>
            <w:r>
              <w:t>NPE – Piattaforma per la mobilità elettrica (Germania)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2DFD3C77" w14:textId="77777777" w:rsidR="0076694E" w:rsidRDefault="0076694E">
            <w:pPr>
              <w:jc w:val="center"/>
            </w:pPr>
            <w:r>
              <w:t>4,5</w:t>
            </w:r>
          </w:p>
        </w:tc>
        <w:tc>
          <w:tcPr>
            <w:tcW w:w="2030" w:type="dxa"/>
            <w:tcBorders>
              <w:top w:val="single" w:sz="4" w:space="0" w:color="auto"/>
              <w:left w:val="single" w:sz="4" w:space="0" w:color="auto"/>
              <w:bottom w:val="single" w:sz="4" w:space="0" w:color="auto"/>
              <w:right w:val="single" w:sz="4" w:space="0" w:color="auto"/>
            </w:tcBorders>
            <w:vAlign w:val="center"/>
            <w:hideMark/>
          </w:tcPr>
          <w:p w14:paraId="67057213" w14:textId="77777777" w:rsidR="0076694E" w:rsidRDefault="0076694E">
            <w:pPr>
              <w:jc w:val="center"/>
            </w:pPr>
            <w:r>
              <w:t>700 M euro</w:t>
            </w:r>
          </w:p>
        </w:tc>
        <w:tc>
          <w:tcPr>
            <w:tcW w:w="1733" w:type="dxa"/>
            <w:tcBorders>
              <w:top w:val="single" w:sz="4" w:space="0" w:color="auto"/>
              <w:left w:val="single" w:sz="4" w:space="0" w:color="auto"/>
              <w:bottom w:val="single" w:sz="4" w:space="0" w:color="auto"/>
              <w:right w:val="single" w:sz="4" w:space="0" w:color="auto"/>
            </w:tcBorders>
            <w:vAlign w:val="center"/>
            <w:hideMark/>
          </w:tcPr>
          <w:p w14:paraId="56F642BB" w14:textId="77777777" w:rsidR="0076694E" w:rsidRDefault="0076694E">
            <w:pPr>
              <w:jc w:val="center"/>
            </w:pPr>
            <w:r>
              <w:t>155</w:t>
            </w:r>
          </w:p>
        </w:tc>
      </w:tr>
      <w:tr w:rsidR="0076694E" w14:paraId="3A0A84DA"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5D7F1A9E" w14:textId="77777777" w:rsidR="0076694E" w:rsidRDefault="0076694E">
            <w:pPr>
              <w:jc w:val="left"/>
            </w:pPr>
            <w:r>
              <w:t>NPE – Piattaforma per la mobilità elettrica (Germania)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702D121C" w14:textId="77777777" w:rsidR="0076694E" w:rsidRDefault="0076694E">
            <w:pPr>
              <w:jc w:val="center"/>
            </w:pPr>
            <w:r>
              <w:t>13</w:t>
            </w:r>
          </w:p>
        </w:tc>
        <w:tc>
          <w:tcPr>
            <w:tcW w:w="2030" w:type="dxa"/>
            <w:tcBorders>
              <w:top w:val="single" w:sz="4" w:space="0" w:color="auto"/>
              <w:left w:val="single" w:sz="4" w:space="0" w:color="auto"/>
              <w:bottom w:val="single" w:sz="4" w:space="0" w:color="auto"/>
              <w:right w:val="single" w:sz="4" w:space="0" w:color="auto"/>
            </w:tcBorders>
            <w:vAlign w:val="center"/>
            <w:hideMark/>
          </w:tcPr>
          <w:p w14:paraId="0C1CBFE6" w14:textId="77777777" w:rsidR="0076694E" w:rsidRDefault="0076694E">
            <w:pPr>
              <w:jc w:val="center"/>
            </w:pPr>
            <w:r>
              <w:t>1.300 M euro</w:t>
            </w:r>
          </w:p>
        </w:tc>
        <w:tc>
          <w:tcPr>
            <w:tcW w:w="1733" w:type="dxa"/>
            <w:tcBorders>
              <w:top w:val="single" w:sz="4" w:space="0" w:color="auto"/>
              <w:left w:val="single" w:sz="4" w:space="0" w:color="auto"/>
              <w:bottom w:val="single" w:sz="4" w:space="0" w:color="auto"/>
              <w:right w:val="single" w:sz="4" w:space="0" w:color="auto"/>
            </w:tcBorders>
            <w:vAlign w:val="center"/>
            <w:hideMark/>
          </w:tcPr>
          <w:p w14:paraId="45FA9A9E" w14:textId="77777777" w:rsidR="0076694E" w:rsidRDefault="0076694E">
            <w:pPr>
              <w:jc w:val="center"/>
            </w:pPr>
            <w:r>
              <w:t>100</w:t>
            </w:r>
          </w:p>
        </w:tc>
      </w:tr>
      <w:tr w:rsidR="0076694E" w14:paraId="04778121"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409776C9" w14:textId="77777777" w:rsidR="0076694E" w:rsidRDefault="0076694E">
            <w:pPr>
              <w:jc w:val="left"/>
            </w:pPr>
            <w:r>
              <w:t>Tesla (Nevada-USA)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0DB4E3D3" w14:textId="77777777" w:rsidR="0076694E" w:rsidRDefault="0076694E">
            <w:pPr>
              <w:jc w:val="center"/>
            </w:pPr>
            <w:r>
              <w:t>35</w:t>
            </w:r>
          </w:p>
        </w:tc>
        <w:tc>
          <w:tcPr>
            <w:tcW w:w="2030" w:type="dxa"/>
            <w:tcBorders>
              <w:top w:val="single" w:sz="4" w:space="0" w:color="auto"/>
              <w:left w:val="single" w:sz="4" w:space="0" w:color="auto"/>
              <w:bottom w:val="single" w:sz="4" w:space="0" w:color="auto"/>
              <w:right w:val="single" w:sz="4" w:space="0" w:color="auto"/>
            </w:tcBorders>
            <w:vAlign w:val="center"/>
            <w:hideMark/>
          </w:tcPr>
          <w:p w14:paraId="6F94D138" w14:textId="77777777" w:rsidR="0076694E" w:rsidRDefault="0076694E">
            <w:pPr>
              <w:jc w:val="center"/>
            </w:pPr>
            <w:r>
              <w:t>5000 M $</w:t>
            </w:r>
          </w:p>
        </w:tc>
        <w:tc>
          <w:tcPr>
            <w:tcW w:w="1733" w:type="dxa"/>
            <w:tcBorders>
              <w:top w:val="single" w:sz="4" w:space="0" w:color="auto"/>
              <w:left w:val="single" w:sz="4" w:space="0" w:color="auto"/>
              <w:bottom w:val="single" w:sz="4" w:space="0" w:color="auto"/>
              <w:right w:val="single" w:sz="4" w:space="0" w:color="auto"/>
            </w:tcBorders>
            <w:vAlign w:val="center"/>
            <w:hideMark/>
          </w:tcPr>
          <w:p w14:paraId="3B2B3AB2" w14:textId="77777777" w:rsidR="0076694E" w:rsidRDefault="0076694E">
            <w:pPr>
              <w:jc w:val="center"/>
            </w:pPr>
            <w:r>
              <w:t>128</w:t>
            </w:r>
          </w:p>
        </w:tc>
      </w:tr>
      <w:tr w:rsidR="0076694E" w14:paraId="6E65BF82"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77A186E2" w14:textId="77777777" w:rsidR="0076694E" w:rsidRDefault="0076694E">
            <w:pPr>
              <w:jc w:val="left"/>
            </w:pPr>
            <w:r>
              <w:t>Panasonic (Cina)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0AC07947" w14:textId="77777777" w:rsidR="0076694E" w:rsidRDefault="0076694E">
            <w:pPr>
              <w:jc w:val="center"/>
            </w:pPr>
            <w:r>
              <w:t>2,5</w:t>
            </w:r>
          </w:p>
        </w:tc>
        <w:tc>
          <w:tcPr>
            <w:tcW w:w="2030" w:type="dxa"/>
            <w:tcBorders>
              <w:top w:val="single" w:sz="4" w:space="0" w:color="auto"/>
              <w:left w:val="single" w:sz="4" w:space="0" w:color="auto"/>
              <w:bottom w:val="single" w:sz="4" w:space="0" w:color="auto"/>
              <w:right w:val="single" w:sz="4" w:space="0" w:color="auto"/>
            </w:tcBorders>
            <w:vAlign w:val="center"/>
            <w:hideMark/>
          </w:tcPr>
          <w:p w14:paraId="14F93EEF" w14:textId="77777777" w:rsidR="0076694E" w:rsidRDefault="0076694E">
            <w:pPr>
              <w:jc w:val="center"/>
            </w:pPr>
            <w:r>
              <w:t>500 M $</w:t>
            </w:r>
          </w:p>
        </w:tc>
        <w:tc>
          <w:tcPr>
            <w:tcW w:w="1733" w:type="dxa"/>
            <w:tcBorders>
              <w:top w:val="single" w:sz="4" w:space="0" w:color="auto"/>
              <w:left w:val="single" w:sz="4" w:space="0" w:color="auto"/>
              <w:bottom w:val="single" w:sz="4" w:space="0" w:color="auto"/>
              <w:right w:val="single" w:sz="4" w:space="0" w:color="auto"/>
            </w:tcBorders>
            <w:vAlign w:val="center"/>
            <w:hideMark/>
          </w:tcPr>
          <w:p w14:paraId="38F01BC2" w14:textId="77777777" w:rsidR="0076694E" w:rsidRDefault="0076694E">
            <w:pPr>
              <w:jc w:val="center"/>
            </w:pPr>
            <w:r>
              <w:t>177</w:t>
            </w:r>
          </w:p>
        </w:tc>
      </w:tr>
      <w:tr w:rsidR="0076694E" w14:paraId="061F1E2A"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5070DCDB" w14:textId="77777777" w:rsidR="0076694E" w:rsidRDefault="0076694E">
            <w:pPr>
              <w:jc w:val="left"/>
            </w:pPr>
            <w:r>
              <w:t xml:space="preserve">LG </w:t>
            </w:r>
            <w:proofErr w:type="spellStart"/>
            <w:r>
              <w:t>Chem</w:t>
            </w:r>
            <w:proofErr w:type="spellEnd"/>
            <w:r>
              <w:t xml:space="preserve"> (Poland)</w:t>
            </w:r>
          </w:p>
        </w:tc>
        <w:tc>
          <w:tcPr>
            <w:tcW w:w="1429" w:type="dxa"/>
            <w:tcBorders>
              <w:top w:val="single" w:sz="4" w:space="0" w:color="auto"/>
              <w:left w:val="single" w:sz="4" w:space="0" w:color="auto"/>
              <w:bottom w:val="single" w:sz="4" w:space="0" w:color="auto"/>
              <w:right w:val="single" w:sz="4" w:space="0" w:color="auto"/>
            </w:tcBorders>
            <w:vAlign w:val="center"/>
            <w:hideMark/>
          </w:tcPr>
          <w:p w14:paraId="14D59680" w14:textId="77777777" w:rsidR="0076694E" w:rsidRDefault="0076694E">
            <w:pPr>
              <w:jc w:val="center"/>
            </w:pPr>
            <w:r>
              <w:t>2</w:t>
            </w:r>
          </w:p>
        </w:tc>
        <w:tc>
          <w:tcPr>
            <w:tcW w:w="2030" w:type="dxa"/>
            <w:tcBorders>
              <w:top w:val="single" w:sz="4" w:space="0" w:color="auto"/>
              <w:left w:val="single" w:sz="4" w:space="0" w:color="auto"/>
              <w:bottom w:val="single" w:sz="4" w:space="0" w:color="auto"/>
              <w:right w:val="single" w:sz="4" w:space="0" w:color="auto"/>
            </w:tcBorders>
            <w:vAlign w:val="center"/>
            <w:hideMark/>
          </w:tcPr>
          <w:p w14:paraId="60FB7747" w14:textId="77777777" w:rsidR="0076694E" w:rsidRDefault="0076694E">
            <w:pPr>
              <w:jc w:val="center"/>
            </w:pPr>
            <w:r>
              <w:t>340 M $</w:t>
            </w:r>
          </w:p>
        </w:tc>
        <w:tc>
          <w:tcPr>
            <w:tcW w:w="1733" w:type="dxa"/>
            <w:tcBorders>
              <w:top w:val="single" w:sz="4" w:space="0" w:color="auto"/>
              <w:left w:val="single" w:sz="4" w:space="0" w:color="auto"/>
              <w:bottom w:val="single" w:sz="4" w:space="0" w:color="auto"/>
              <w:right w:val="single" w:sz="4" w:space="0" w:color="auto"/>
            </w:tcBorders>
            <w:vAlign w:val="center"/>
            <w:hideMark/>
          </w:tcPr>
          <w:p w14:paraId="2A1BC346" w14:textId="77777777" w:rsidR="0076694E" w:rsidRDefault="0076694E">
            <w:pPr>
              <w:jc w:val="center"/>
            </w:pPr>
            <w:r>
              <w:t>150</w:t>
            </w:r>
          </w:p>
        </w:tc>
      </w:tr>
      <w:tr w:rsidR="0076694E" w14:paraId="74C7F9A6"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72D4DA8A" w14:textId="77777777" w:rsidR="0076694E" w:rsidRDefault="0076694E">
            <w:pPr>
              <w:jc w:val="left"/>
            </w:pPr>
            <w:r>
              <w:t>Samsung SDI (</w:t>
            </w:r>
            <w:proofErr w:type="spellStart"/>
            <w:r>
              <w:t>Hungary</w:t>
            </w:r>
            <w:proofErr w:type="spellEnd"/>
            <w:r>
              <w:t>)</w:t>
            </w:r>
          </w:p>
        </w:tc>
        <w:tc>
          <w:tcPr>
            <w:tcW w:w="1429" w:type="dxa"/>
            <w:tcBorders>
              <w:top w:val="single" w:sz="4" w:space="0" w:color="auto"/>
              <w:left w:val="single" w:sz="4" w:space="0" w:color="auto"/>
              <w:bottom w:val="single" w:sz="4" w:space="0" w:color="auto"/>
              <w:right w:val="single" w:sz="4" w:space="0" w:color="auto"/>
            </w:tcBorders>
            <w:vAlign w:val="center"/>
            <w:hideMark/>
          </w:tcPr>
          <w:p w14:paraId="6AD0E38E" w14:textId="77777777" w:rsidR="0076694E" w:rsidRDefault="0076694E">
            <w:pPr>
              <w:jc w:val="center"/>
            </w:pPr>
            <w:r>
              <w:t>2,5</w:t>
            </w:r>
          </w:p>
        </w:tc>
        <w:tc>
          <w:tcPr>
            <w:tcW w:w="2030" w:type="dxa"/>
            <w:tcBorders>
              <w:top w:val="single" w:sz="4" w:space="0" w:color="auto"/>
              <w:left w:val="single" w:sz="4" w:space="0" w:color="auto"/>
              <w:bottom w:val="single" w:sz="4" w:space="0" w:color="auto"/>
              <w:right w:val="single" w:sz="4" w:space="0" w:color="auto"/>
            </w:tcBorders>
            <w:vAlign w:val="center"/>
            <w:hideMark/>
          </w:tcPr>
          <w:p w14:paraId="6AB6AF80" w14:textId="77777777" w:rsidR="0076694E" w:rsidRDefault="0076694E">
            <w:pPr>
              <w:jc w:val="center"/>
            </w:pPr>
            <w:r>
              <w:t>300 M euro</w:t>
            </w:r>
          </w:p>
        </w:tc>
        <w:tc>
          <w:tcPr>
            <w:tcW w:w="1733" w:type="dxa"/>
            <w:tcBorders>
              <w:top w:val="single" w:sz="4" w:space="0" w:color="auto"/>
              <w:left w:val="single" w:sz="4" w:space="0" w:color="auto"/>
              <w:bottom w:val="single" w:sz="4" w:space="0" w:color="auto"/>
              <w:right w:val="single" w:sz="4" w:space="0" w:color="auto"/>
            </w:tcBorders>
            <w:vAlign w:val="center"/>
            <w:hideMark/>
          </w:tcPr>
          <w:p w14:paraId="7D77B782" w14:textId="77777777" w:rsidR="0076694E" w:rsidRDefault="0076694E">
            <w:pPr>
              <w:jc w:val="center"/>
            </w:pPr>
            <w:r>
              <w:t>120</w:t>
            </w:r>
          </w:p>
        </w:tc>
      </w:tr>
      <w:tr w:rsidR="0076694E" w14:paraId="79F31CC1"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36C14639" w14:textId="77777777" w:rsidR="0076694E" w:rsidRDefault="0076694E">
            <w:pPr>
              <w:jc w:val="left"/>
            </w:pPr>
            <w:proofErr w:type="spellStart"/>
            <w:r>
              <w:t>Northvolt</w:t>
            </w:r>
            <w:proofErr w:type="spellEnd"/>
            <w:r>
              <w:t xml:space="preserve"> (Svezia)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2FAFC85B" w14:textId="77777777" w:rsidR="0076694E" w:rsidRDefault="0076694E">
            <w:pPr>
              <w:jc w:val="center"/>
            </w:pPr>
            <w:r>
              <w:t>32</w:t>
            </w:r>
          </w:p>
        </w:tc>
        <w:tc>
          <w:tcPr>
            <w:tcW w:w="2030" w:type="dxa"/>
            <w:tcBorders>
              <w:top w:val="single" w:sz="4" w:space="0" w:color="auto"/>
              <w:left w:val="single" w:sz="4" w:space="0" w:color="auto"/>
              <w:bottom w:val="single" w:sz="4" w:space="0" w:color="auto"/>
              <w:right w:val="single" w:sz="4" w:space="0" w:color="auto"/>
            </w:tcBorders>
            <w:vAlign w:val="center"/>
            <w:hideMark/>
          </w:tcPr>
          <w:p w14:paraId="05A62820" w14:textId="77777777" w:rsidR="0076694E" w:rsidRDefault="0076694E">
            <w:pPr>
              <w:jc w:val="center"/>
            </w:pPr>
            <w:r>
              <w:t>4.000 M euro</w:t>
            </w:r>
          </w:p>
        </w:tc>
        <w:tc>
          <w:tcPr>
            <w:tcW w:w="1733" w:type="dxa"/>
            <w:tcBorders>
              <w:top w:val="single" w:sz="4" w:space="0" w:color="auto"/>
              <w:left w:val="single" w:sz="4" w:space="0" w:color="auto"/>
              <w:bottom w:val="single" w:sz="4" w:space="0" w:color="auto"/>
              <w:right w:val="single" w:sz="4" w:space="0" w:color="auto"/>
            </w:tcBorders>
            <w:vAlign w:val="center"/>
            <w:hideMark/>
          </w:tcPr>
          <w:p w14:paraId="525DF7AA" w14:textId="77777777" w:rsidR="0076694E" w:rsidRDefault="0076694E">
            <w:pPr>
              <w:jc w:val="center"/>
            </w:pPr>
            <w:r>
              <w:t>125</w:t>
            </w:r>
          </w:p>
        </w:tc>
      </w:tr>
      <w:tr w:rsidR="0076694E" w14:paraId="6C28F40F"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7EA31CCF" w14:textId="77777777" w:rsidR="0076694E" w:rsidRDefault="0076694E">
            <w:pPr>
              <w:jc w:val="left"/>
            </w:pPr>
            <w:proofErr w:type="spellStart"/>
            <w:r>
              <w:t>TerraE</w:t>
            </w:r>
            <w:proofErr w:type="spellEnd"/>
            <w:r>
              <w:t xml:space="preserve"> (Germania)</w:t>
            </w:r>
          </w:p>
        </w:tc>
        <w:tc>
          <w:tcPr>
            <w:tcW w:w="1429" w:type="dxa"/>
            <w:tcBorders>
              <w:top w:val="single" w:sz="4" w:space="0" w:color="auto"/>
              <w:left w:val="single" w:sz="4" w:space="0" w:color="auto"/>
              <w:bottom w:val="single" w:sz="4" w:space="0" w:color="auto"/>
              <w:right w:val="single" w:sz="4" w:space="0" w:color="auto"/>
            </w:tcBorders>
            <w:vAlign w:val="center"/>
            <w:hideMark/>
          </w:tcPr>
          <w:p w14:paraId="5295256A" w14:textId="77777777" w:rsidR="0076694E" w:rsidRDefault="0076694E">
            <w:pPr>
              <w:jc w:val="center"/>
            </w:pPr>
            <w:r>
              <w:t>8</w:t>
            </w:r>
          </w:p>
        </w:tc>
        <w:tc>
          <w:tcPr>
            <w:tcW w:w="2030" w:type="dxa"/>
            <w:tcBorders>
              <w:top w:val="single" w:sz="4" w:space="0" w:color="auto"/>
              <w:left w:val="single" w:sz="4" w:space="0" w:color="auto"/>
              <w:bottom w:val="single" w:sz="4" w:space="0" w:color="auto"/>
              <w:right w:val="single" w:sz="4" w:space="0" w:color="auto"/>
            </w:tcBorders>
            <w:vAlign w:val="center"/>
            <w:hideMark/>
          </w:tcPr>
          <w:p w14:paraId="3EC922DB" w14:textId="77777777" w:rsidR="0076694E" w:rsidRDefault="0076694E">
            <w:pPr>
              <w:jc w:val="center"/>
            </w:pPr>
            <w:r>
              <w:t>1.000 M euro</w:t>
            </w:r>
          </w:p>
        </w:tc>
        <w:tc>
          <w:tcPr>
            <w:tcW w:w="1733" w:type="dxa"/>
            <w:tcBorders>
              <w:top w:val="single" w:sz="4" w:space="0" w:color="auto"/>
              <w:left w:val="single" w:sz="4" w:space="0" w:color="auto"/>
              <w:bottom w:val="single" w:sz="4" w:space="0" w:color="auto"/>
              <w:right w:val="single" w:sz="4" w:space="0" w:color="auto"/>
            </w:tcBorders>
            <w:vAlign w:val="center"/>
            <w:hideMark/>
          </w:tcPr>
          <w:p w14:paraId="454B131C" w14:textId="77777777" w:rsidR="0076694E" w:rsidRDefault="0076694E">
            <w:pPr>
              <w:jc w:val="center"/>
            </w:pPr>
            <w:r>
              <w:t>125</w:t>
            </w:r>
          </w:p>
        </w:tc>
      </w:tr>
      <w:tr w:rsidR="0076694E" w14:paraId="64A3355C"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7A27C9F3" w14:textId="77777777" w:rsidR="0076694E" w:rsidRDefault="0076694E">
            <w:pPr>
              <w:jc w:val="left"/>
              <w:rPr>
                <w:lang w:val="en-GB"/>
              </w:rPr>
            </w:pPr>
            <w:r>
              <w:rPr>
                <w:lang w:val="en-GB"/>
              </w:rPr>
              <w:t>Energy Absolute (</w:t>
            </w:r>
            <w:proofErr w:type="spellStart"/>
            <w:r>
              <w:rPr>
                <w:lang w:val="en-GB"/>
              </w:rPr>
              <w:t>Tailandia</w:t>
            </w:r>
            <w:proofErr w:type="spellEnd"/>
            <w:r>
              <w:rPr>
                <w:lang w:val="en-GB"/>
              </w:rPr>
              <w:t>)</w:t>
            </w:r>
          </w:p>
        </w:tc>
        <w:tc>
          <w:tcPr>
            <w:tcW w:w="1429" w:type="dxa"/>
            <w:tcBorders>
              <w:top w:val="single" w:sz="4" w:space="0" w:color="auto"/>
              <w:left w:val="single" w:sz="4" w:space="0" w:color="auto"/>
              <w:bottom w:val="single" w:sz="4" w:space="0" w:color="auto"/>
              <w:right w:val="single" w:sz="4" w:space="0" w:color="auto"/>
            </w:tcBorders>
            <w:vAlign w:val="center"/>
            <w:hideMark/>
          </w:tcPr>
          <w:p w14:paraId="637B5BB2" w14:textId="77777777" w:rsidR="0076694E" w:rsidRDefault="0076694E">
            <w:pPr>
              <w:jc w:val="center"/>
            </w:pPr>
            <w:r>
              <w:t>1</w:t>
            </w:r>
          </w:p>
        </w:tc>
        <w:tc>
          <w:tcPr>
            <w:tcW w:w="2030" w:type="dxa"/>
            <w:tcBorders>
              <w:top w:val="single" w:sz="4" w:space="0" w:color="auto"/>
              <w:left w:val="single" w:sz="4" w:space="0" w:color="auto"/>
              <w:bottom w:val="single" w:sz="4" w:space="0" w:color="auto"/>
              <w:right w:val="single" w:sz="4" w:space="0" w:color="auto"/>
            </w:tcBorders>
            <w:vAlign w:val="center"/>
            <w:hideMark/>
          </w:tcPr>
          <w:p w14:paraId="0E79B593" w14:textId="77777777" w:rsidR="0076694E" w:rsidRDefault="0076694E">
            <w:pPr>
              <w:jc w:val="center"/>
            </w:pPr>
            <w:r>
              <w:t>88 M $</w:t>
            </w:r>
          </w:p>
        </w:tc>
        <w:tc>
          <w:tcPr>
            <w:tcW w:w="1733" w:type="dxa"/>
            <w:tcBorders>
              <w:top w:val="single" w:sz="4" w:space="0" w:color="auto"/>
              <w:left w:val="single" w:sz="4" w:space="0" w:color="auto"/>
              <w:bottom w:val="single" w:sz="4" w:space="0" w:color="auto"/>
              <w:right w:val="single" w:sz="4" w:space="0" w:color="auto"/>
            </w:tcBorders>
            <w:vAlign w:val="center"/>
            <w:hideMark/>
          </w:tcPr>
          <w:p w14:paraId="6E37902E" w14:textId="77777777" w:rsidR="0076694E" w:rsidRDefault="0076694E">
            <w:pPr>
              <w:jc w:val="center"/>
            </w:pPr>
            <w:r>
              <w:t>78</w:t>
            </w:r>
          </w:p>
        </w:tc>
      </w:tr>
      <w:tr w:rsidR="0076694E" w14:paraId="7D651250"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644305FA" w14:textId="77777777" w:rsidR="0076694E" w:rsidRDefault="0076694E">
            <w:pPr>
              <w:jc w:val="left"/>
              <w:rPr>
                <w:lang w:val="en-GB"/>
              </w:rPr>
            </w:pPr>
            <w:proofErr w:type="spellStart"/>
            <w:r>
              <w:rPr>
                <w:lang w:val="en-GB"/>
              </w:rPr>
              <w:t>Dynavolt</w:t>
            </w:r>
            <w:proofErr w:type="spellEnd"/>
            <w:r>
              <w:rPr>
                <w:lang w:val="en-GB"/>
              </w:rPr>
              <w:t xml:space="preserve"> (</w:t>
            </w:r>
            <w:proofErr w:type="spellStart"/>
            <w:r>
              <w:rPr>
                <w:lang w:val="en-GB"/>
              </w:rPr>
              <w:t>Cina</w:t>
            </w:r>
            <w:proofErr w:type="spellEnd"/>
            <w:r>
              <w:rPr>
                <w:lang w:val="en-GB"/>
              </w:rPr>
              <w:t>)</w:t>
            </w:r>
          </w:p>
        </w:tc>
        <w:tc>
          <w:tcPr>
            <w:tcW w:w="1429" w:type="dxa"/>
            <w:tcBorders>
              <w:top w:val="single" w:sz="4" w:space="0" w:color="auto"/>
              <w:left w:val="single" w:sz="4" w:space="0" w:color="auto"/>
              <w:bottom w:val="single" w:sz="4" w:space="0" w:color="auto"/>
              <w:right w:val="single" w:sz="4" w:space="0" w:color="auto"/>
            </w:tcBorders>
            <w:vAlign w:val="center"/>
            <w:hideMark/>
          </w:tcPr>
          <w:p w14:paraId="7A4935D0" w14:textId="77777777" w:rsidR="0076694E" w:rsidRDefault="0076694E">
            <w:pPr>
              <w:jc w:val="center"/>
            </w:pPr>
            <w:r>
              <w:t>6</w:t>
            </w:r>
          </w:p>
        </w:tc>
        <w:tc>
          <w:tcPr>
            <w:tcW w:w="2030" w:type="dxa"/>
            <w:tcBorders>
              <w:top w:val="single" w:sz="4" w:space="0" w:color="auto"/>
              <w:left w:val="single" w:sz="4" w:space="0" w:color="auto"/>
              <w:bottom w:val="single" w:sz="4" w:space="0" w:color="auto"/>
              <w:right w:val="single" w:sz="4" w:space="0" w:color="auto"/>
            </w:tcBorders>
            <w:vAlign w:val="center"/>
            <w:hideMark/>
          </w:tcPr>
          <w:p w14:paraId="65A25F47" w14:textId="77777777" w:rsidR="0076694E" w:rsidRDefault="0076694E">
            <w:pPr>
              <w:jc w:val="center"/>
            </w:pPr>
            <w:r>
              <w:t>400 M euro</w:t>
            </w:r>
          </w:p>
        </w:tc>
        <w:tc>
          <w:tcPr>
            <w:tcW w:w="1733" w:type="dxa"/>
            <w:tcBorders>
              <w:top w:val="single" w:sz="4" w:space="0" w:color="auto"/>
              <w:left w:val="single" w:sz="4" w:space="0" w:color="auto"/>
              <w:bottom w:val="single" w:sz="4" w:space="0" w:color="auto"/>
              <w:right w:val="single" w:sz="4" w:space="0" w:color="auto"/>
            </w:tcBorders>
            <w:vAlign w:val="center"/>
            <w:hideMark/>
          </w:tcPr>
          <w:p w14:paraId="212E043B" w14:textId="77777777" w:rsidR="0076694E" w:rsidRDefault="0076694E">
            <w:pPr>
              <w:jc w:val="center"/>
            </w:pPr>
            <w:r>
              <w:t>67</w:t>
            </w:r>
          </w:p>
        </w:tc>
      </w:tr>
      <w:tr w:rsidR="0076694E" w14:paraId="4D2F0FAF" w14:textId="77777777" w:rsidTr="0076694E">
        <w:tc>
          <w:tcPr>
            <w:tcW w:w="2735" w:type="dxa"/>
            <w:tcBorders>
              <w:top w:val="single" w:sz="4" w:space="0" w:color="auto"/>
              <w:left w:val="single" w:sz="4" w:space="0" w:color="auto"/>
              <w:bottom w:val="single" w:sz="4" w:space="0" w:color="auto"/>
              <w:right w:val="single" w:sz="4" w:space="0" w:color="auto"/>
            </w:tcBorders>
            <w:vAlign w:val="center"/>
            <w:hideMark/>
          </w:tcPr>
          <w:p w14:paraId="297C80D3" w14:textId="77777777" w:rsidR="0076694E" w:rsidRDefault="0076694E">
            <w:pPr>
              <w:jc w:val="left"/>
            </w:pPr>
            <w:r>
              <w:t>VW (Germania) (batterie allo stato solido)</w:t>
            </w:r>
          </w:p>
        </w:tc>
        <w:tc>
          <w:tcPr>
            <w:tcW w:w="1429" w:type="dxa"/>
            <w:tcBorders>
              <w:top w:val="single" w:sz="4" w:space="0" w:color="auto"/>
              <w:left w:val="single" w:sz="4" w:space="0" w:color="auto"/>
              <w:bottom w:val="single" w:sz="4" w:space="0" w:color="auto"/>
              <w:right w:val="single" w:sz="4" w:space="0" w:color="auto"/>
            </w:tcBorders>
            <w:vAlign w:val="center"/>
            <w:hideMark/>
          </w:tcPr>
          <w:p w14:paraId="2866D893" w14:textId="77777777" w:rsidR="0076694E" w:rsidRDefault="0076694E">
            <w:pPr>
              <w:jc w:val="center"/>
            </w:pPr>
            <w:r>
              <w:t>150</w:t>
            </w:r>
          </w:p>
        </w:tc>
        <w:tc>
          <w:tcPr>
            <w:tcW w:w="2030" w:type="dxa"/>
            <w:tcBorders>
              <w:top w:val="single" w:sz="4" w:space="0" w:color="auto"/>
              <w:left w:val="single" w:sz="4" w:space="0" w:color="auto"/>
              <w:bottom w:val="single" w:sz="4" w:space="0" w:color="auto"/>
              <w:right w:val="single" w:sz="4" w:space="0" w:color="auto"/>
            </w:tcBorders>
            <w:vAlign w:val="center"/>
            <w:hideMark/>
          </w:tcPr>
          <w:p w14:paraId="0C8F428B" w14:textId="77777777" w:rsidR="0076694E" w:rsidRDefault="0076694E">
            <w:pPr>
              <w:jc w:val="center"/>
            </w:pPr>
            <w:r>
              <w:t>10.000 M euro</w:t>
            </w:r>
          </w:p>
        </w:tc>
        <w:tc>
          <w:tcPr>
            <w:tcW w:w="1733" w:type="dxa"/>
            <w:tcBorders>
              <w:top w:val="single" w:sz="4" w:space="0" w:color="auto"/>
              <w:left w:val="single" w:sz="4" w:space="0" w:color="auto"/>
              <w:bottom w:val="single" w:sz="4" w:space="0" w:color="auto"/>
              <w:right w:val="single" w:sz="4" w:space="0" w:color="auto"/>
            </w:tcBorders>
            <w:vAlign w:val="center"/>
            <w:hideMark/>
          </w:tcPr>
          <w:p w14:paraId="6EF87861" w14:textId="77777777" w:rsidR="0076694E" w:rsidRDefault="0076694E">
            <w:pPr>
              <w:jc w:val="center"/>
            </w:pPr>
            <w:r>
              <w:t>66</w:t>
            </w:r>
          </w:p>
        </w:tc>
      </w:tr>
    </w:tbl>
    <w:p w14:paraId="21797C86" w14:textId="77777777" w:rsidR="0076694E" w:rsidRDefault="0076694E" w:rsidP="0076694E">
      <w:pPr>
        <w:rPr>
          <w:lang w:eastAsia="en-GB"/>
        </w:rPr>
      </w:pPr>
    </w:p>
    <w:p w14:paraId="4CAAF340" w14:textId="77777777" w:rsidR="0076694E" w:rsidRDefault="0076694E" w:rsidP="0076694E">
      <w:r>
        <w:rPr>
          <w:lang w:eastAsia="en-GB"/>
        </w:rPr>
        <w:t xml:space="preserve">Successivamente, </w:t>
      </w:r>
      <w:r>
        <w:t xml:space="preserve">stima la </w:t>
      </w:r>
      <w:r>
        <w:rPr>
          <w:i/>
          <w:iCs/>
        </w:rPr>
        <w:t>funzione di costo</w:t>
      </w:r>
      <w:r>
        <w:t xml:space="preserve"> </w:t>
      </w:r>
      <w:r>
        <w:rPr>
          <w:i/>
          <w:iCs/>
        </w:rPr>
        <w:t>dell’investimento</w:t>
      </w:r>
      <w:r>
        <w:t xml:space="preserve"> riportata nella figura 2, che mette in relazione il valore assoluto dell’investimento con la capacità produttiva annua dell’impianto in GWh (la stima tiene conto delle economie che si verificherebbero con la crescita di scala degli impianti produttivi). Il rapporto sottolinea che nel settore sussistono anche forti economie di apprendimento, che potrebbero portare ad un abbassamento della curva continua tracciata in </w:t>
      </w:r>
      <w:r>
        <w:fldChar w:fldCharType="begin"/>
      </w:r>
      <w:r>
        <w:instrText xml:space="preserve"> REF _Ref140741083 \h </w:instrText>
      </w:r>
      <w:r>
        <w:fldChar w:fldCharType="separate"/>
      </w:r>
      <w:r>
        <w:t xml:space="preserve">Figura </w:t>
      </w:r>
      <w:r>
        <w:rPr>
          <w:noProof/>
        </w:rPr>
        <w:t>2</w:t>
      </w:r>
      <w:r>
        <w:t>.</w:t>
      </w:r>
      <w:r>
        <w:rPr>
          <w:noProof/>
        </w:rPr>
        <w:t>2</w:t>
      </w:r>
      <w:r>
        <w:fldChar w:fldCharType="end"/>
      </w:r>
      <w:r>
        <w:t>.</w:t>
      </w:r>
    </w:p>
    <w:tbl>
      <w:tblPr>
        <w:tblStyle w:val="Grigliatabella"/>
        <w:tblW w:w="0" w:type="auto"/>
        <w:tblLook w:val="04A0" w:firstRow="1" w:lastRow="0" w:firstColumn="1" w:lastColumn="0" w:noHBand="0" w:noVBand="1"/>
      </w:tblPr>
      <w:tblGrid>
        <w:gridCol w:w="7927"/>
      </w:tblGrid>
      <w:tr w:rsidR="0076694E" w14:paraId="7C9450E7" w14:textId="77777777" w:rsidTr="0076694E">
        <w:tc>
          <w:tcPr>
            <w:tcW w:w="7927" w:type="dxa"/>
            <w:tcBorders>
              <w:top w:val="single" w:sz="4" w:space="0" w:color="auto"/>
              <w:left w:val="single" w:sz="4" w:space="0" w:color="auto"/>
              <w:bottom w:val="single" w:sz="4" w:space="0" w:color="auto"/>
              <w:right w:val="single" w:sz="4" w:space="0" w:color="auto"/>
            </w:tcBorders>
            <w:hideMark/>
          </w:tcPr>
          <w:p w14:paraId="5542BE88" w14:textId="026F67B7" w:rsidR="0076694E" w:rsidRDefault="0076694E">
            <w:pPr>
              <w:jc w:val="center"/>
            </w:pPr>
            <w:r>
              <w:rPr>
                <w:noProof/>
              </w:rPr>
              <w:lastRenderedPageBreak/>
              <w:drawing>
                <wp:inline distT="0" distB="0" distL="0" distR="0" wp14:anchorId="31DFF69A" wp14:editId="7C772911">
                  <wp:extent cx="3687445" cy="2226310"/>
                  <wp:effectExtent l="0" t="0" r="8255"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20">
                            <a:extLst>
                              <a:ext uri="{28A0092B-C50C-407E-A947-70E740481C1C}">
                                <a14:useLocalDpi xmlns:a14="http://schemas.microsoft.com/office/drawing/2010/main" val="0"/>
                              </a:ext>
                            </a:extLst>
                          </a:blip>
                          <a:srcRect l="587" t="23128" r="9758" b="3748"/>
                          <a:stretch>
                            <a:fillRect/>
                          </a:stretch>
                        </pic:blipFill>
                        <pic:spPr bwMode="auto">
                          <a:xfrm>
                            <a:off x="0" y="0"/>
                            <a:ext cx="3687445" cy="2226310"/>
                          </a:xfrm>
                          <a:prstGeom prst="rect">
                            <a:avLst/>
                          </a:prstGeom>
                          <a:noFill/>
                          <a:ln>
                            <a:noFill/>
                          </a:ln>
                        </pic:spPr>
                      </pic:pic>
                    </a:graphicData>
                  </a:graphic>
                </wp:inline>
              </w:drawing>
            </w:r>
          </w:p>
        </w:tc>
      </w:tr>
    </w:tbl>
    <w:p w14:paraId="60F0A487" w14:textId="77777777" w:rsidR="0076694E" w:rsidRDefault="0076694E" w:rsidP="0076694E">
      <w:pPr>
        <w:pStyle w:val="Didascalia"/>
        <w:keepNext/>
        <w:jc w:val="center"/>
        <w:rPr>
          <w:sz w:val="20"/>
          <w:szCs w:val="20"/>
        </w:rPr>
      </w:pPr>
      <w:bookmarkStart w:id="169" w:name="_Ref140741083"/>
      <w:r>
        <w:t xml:space="preserve">Figura </w:t>
      </w:r>
      <w:r>
        <w:fldChar w:fldCharType="begin"/>
      </w:r>
      <w:r>
        <w:instrText xml:space="preserve"> STYLEREF 1 \s </w:instrText>
      </w:r>
      <w:r>
        <w:fldChar w:fldCharType="separate"/>
      </w:r>
      <w:r>
        <w:t>2</w:t>
      </w:r>
      <w:r>
        <w:fldChar w:fldCharType="end"/>
      </w:r>
      <w:r>
        <w:t>.</w:t>
      </w:r>
      <w:r>
        <w:fldChar w:fldCharType="begin"/>
      </w:r>
      <w:r>
        <w:instrText xml:space="preserve"> SEQ Figura \* ARABIC \s 1 </w:instrText>
      </w:r>
      <w:r>
        <w:fldChar w:fldCharType="separate"/>
      </w:r>
      <w:r>
        <w:t>2</w:t>
      </w:r>
      <w:r>
        <w:fldChar w:fldCharType="end"/>
      </w:r>
      <w:bookmarkEnd w:id="169"/>
      <w:r>
        <w:t xml:space="preserve"> </w:t>
      </w:r>
      <w:r>
        <w:rPr>
          <w:sz w:val="20"/>
          <w:szCs w:val="20"/>
        </w:rPr>
        <w:t xml:space="preserve">– Curva dei costi d’investimento in funzione della capacità produttiva addizionale di batterie al litio (linea nera continua). Fonte: </w:t>
      </w:r>
      <w:sdt>
        <w:sdtPr>
          <w:rPr>
            <w:sz w:val="20"/>
            <w:szCs w:val="20"/>
          </w:rPr>
          <w:id w:val="2137291556"/>
          <w:citation/>
        </w:sdtPr>
        <w:sdtContent>
          <w:r>
            <w:rPr>
              <w:sz w:val="20"/>
              <w:szCs w:val="20"/>
            </w:rPr>
            <w:fldChar w:fldCharType="begin"/>
          </w:r>
          <w:r>
            <w:rPr>
              <w:sz w:val="20"/>
              <w:szCs w:val="20"/>
            </w:rPr>
            <w:instrText xml:space="preserve"> CITATION Ste17 \l 1040 </w:instrText>
          </w:r>
          <w:r>
            <w:rPr>
              <w:sz w:val="20"/>
              <w:szCs w:val="20"/>
            </w:rPr>
            <w:fldChar w:fldCharType="separate"/>
          </w:r>
          <w:r>
            <w:rPr>
              <w:sz w:val="20"/>
              <w:szCs w:val="20"/>
            </w:rPr>
            <w:t>[1]</w:t>
          </w:r>
          <w:r>
            <w:rPr>
              <w:sz w:val="20"/>
              <w:szCs w:val="20"/>
            </w:rPr>
            <w:fldChar w:fldCharType="end"/>
          </w:r>
        </w:sdtContent>
      </w:sdt>
    </w:p>
    <w:p w14:paraId="0AE4BD91" w14:textId="77777777" w:rsidR="0076694E" w:rsidRDefault="0076694E" w:rsidP="0076694E">
      <w:r>
        <w:t xml:space="preserve">Un’altra voce di costo importante riguarda i </w:t>
      </w:r>
      <w:r>
        <w:rPr>
          <w:i/>
          <w:iCs/>
        </w:rPr>
        <w:t>consumi energetici</w:t>
      </w:r>
      <w:r>
        <w:t xml:space="preserve"> della produzione della batteria, per i quali il rapporto JRC fornisce una stima di 490 kWh di energia primaria per kWh di capacità</w:t>
      </w:r>
      <w:r>
        <w:rPr>
          <w:rStyle w:val="Rimandonotaapidipagina"/>
          <w:rFonts w:eastAsia="Arial"/>
        </w:rPr>
        <w:footnoteReference w:id="6"/>
      </w:r>
      <w:r>
        <w:t xml:space="preserve"> e dati di dettaglio sui processi che contribuiscono maggiormente ai consumi, ovvero la produzione del catodo e l’assemblaggio del pacco batteria, seguiti a distanza dalla produzione dell’involucro della cella, dell’anodo e dell’elettrolita (cfr. </w:t>
      </w:r>
      <w:r>
        <w:fldChar w:fldCharType="begin"/>
      </w:r>
      <w:r>
        <w:instrText xml:space="preserve"> REF _Ref140741139 \h </w:instrText>
      </w:r>
      <w:r>
        <w:fldChar w:fldCharType="separate"/>
      </w:r>
      <w:r>
        <w:t xml:space="preserve">Figura </w:t>
      </w:r>
      <w:r>
        <w:rPr>
          <w:noProof/>
        </w:rPr>
        <w:t>2</w:t>
      </w:r>
      <w:r>
        <w:t>.</w:t>
      </w:r>
      <w:r>
        <w:rPr>
          <w:noProof/>
        </w:rPr>
        <w:t>3</w:t>
      </w:r>
      <w:r>
        <w:fldChar w:fldCharType="end"/>
      </w:r>
      <w:r>
        <w:t>).</w:t>
      </w:r>
    </w:p>
    <w:tbl>
      <w:tblPr>
        <w:tblStyle w:val="Grigliatabella"/>
        <w:tblW w:w="8141" w:type="dxa"/>
        <w:tblLook w:val="04A0" w:firstRow="1" w:lastRow="0" w:firstColumn="1" w:lastColumn="0" w:noHBand="0" w:noVBand="1"/>
      </w:tblPr>
      <w:tblGrid>
        <w:gridCol w:w="8141"/>
      </w:tblGrid>
      <w:tr w:rsidR="0076694E" w14:paraId="02942A25" w14:textId="77777777" w:rsidTr="0076694E">
        <w:trPr>
          <w:trHeight w:val="3255"/>
        </w:trPr>
        <w:tc>
          <w:tcPr>
            <w:tcW w:w="8141" w:type="dxa"/>
            <w:tcBorders>
              <w:top w:val="single" w:sz="4" w:space="0" w:color="auto"/>
              <w:left w:val="single" w:sz="4" w:space="0" w:color="auto"/>
              <w:bottom w:val="single" w:sz="4" w:space="0" w:color="auto"/>
              <w:right w:val="single" w:sz="4" w:space="0" w:color="auto"/>
            </w:tcBorders>
            <w:hideMark/>
          </w:tcPr>
          <w:p w14:paraId="04491415" w14:textId="53FD3810" w:rsidR="0076694E" w:rsidRDefault="0076694E">
            <w:pPr>
              <w:jc w:val="center"/>
            </w:pPr>
            <w:r>
              <w:rPr>
                <w:noProof/>
              </w:rPr>
              <w:drawing>
                <wp:inline distT="0" distB="0" distL="0" distR="0" wp14:anchorId="78043A66" wp14:editId="109F8D52">
                  <wp:extent cx="2155190" cy="209613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1">
                            <a:extLst>
                              <a:ext uri="{28A0092B-C50C-407E-A947-70E740481C1C}">
                                <a14:useLocalDpi xmlns:a14="http://schemas.microsoft.com/office/drawing/2010/main" val="0"/>
                              </a:ext>
                            </a:extLst>
                          </a:blip>
                          <a:srcRect t="17229" r="46861" b="2225"/>
                          <a:stretch>
                            <a:fillRect/>
                          </a:stretch>
                        </pic:blipFill>
                        <pic:spPr bwMode="auto">
                          <a:xfrm>
                            <a:off x="0" y="0"/>
                            <a:ext cx="2155190" cy="2096135"/>
                          </a:xfrm>
                          <a:prstGeom prst="rect">
                            <a:avLst/>
                          </a:prstGeom>
                          <a:noFill/>
                          <a:ln>
                            <a:noFill/>
                          </a:ln>
                        </pic:spPr>
                      </pic:pic>
                    </a:graphicData>
                  </a:graphic>
                </wp:inline>
              </w:drawing>
            </w:r>
          </w:p>
        </w:tc>
      </w:tr>
    </w:tbl>
    <w:p w14:paraId="09218FFB" w14:textId="77777777" w:rsidR="0076694E" w:rsidRDefault="0076694E" w:rsidP="0076694E">
      <w:pPr>
        <w:pStyle w:val="Didascalia"/>
      </w:pPr>
      <w:bookmarkStart w:id="170" w:name="_Ref140741139"/>
      <w:r>
        <w:t xml:space="preserve">Figura </w:t>
      </w:r>
      <w:r>
        <w:fldChar w:fldCharType="begin"/>
      </w:r>
      <w:r>
        <w:instrText xml:space="preserve"> STYLEREF 1 \s </w:instrText>
      </w:r>
      <w:r>
        <w:fldChar w:fldCharType="separate"/>
      </w:r>
      <w:r>
        <w:t>2</w:t>
      </w:r>
      <w:r>
        <w:fldChar w:fldCharType="end"/>
      </w:r>
      <w:r>
        <w:t>.</w:t>
      </w:r>
      <w:r>
        <w:fldChar w:fldCharType="begin"/>
      </w:r>
      <w:r>
        <w:instrText xml:space="preserve"> SEQ Figura \* ARABIC \s 1 </w:instrText>
      </w:r>
      <w:r>
        <w:fldChar w:fldCharType="separate"/>
      </w:r>
      <w:r>
        <w:t>3</w:t>
      </w:r>
      <w:r>
        <w:fldChar w:fldCharType="end"/>
      </w:r>
      <w:bookmarkEnd w:id="170"/>
      <w:r>
        <w:t xml:space="preserve"> - Consumi di energia primaria della produzione di batterie al litio, ripartizione per tipo di processo, fonte: </w:t>
      </w:r>
      <w:sdt>
        <w:sdtPr>
          <w:id w:val="-967741050"/>
          <w:citation/>
        </w:sdtPr>
        <w:sdtContent>
          <w:r>
            <w:fldChar w:fldCharType="begin"/>
          </w:r>
          <w:r>
            <w:instrText xml:space="preserve"> CITATION Ste17 \l 1040 </w:instrText>
          </w:r>
          <w:r>
            <w:fldChar w:fldCharType="separate"/>
          </w:r>
          <w:r>
            <w:t>[1]</w:t>
          </w:r>
          <w:r>
            <w:fldChar w:fldCharType="end"/>
          </w:r>
        </w:sdtContent>
      </w:sdt>
      <w:r>
        <w:t>.</w:t>
      </w:r>
    </w:p>
    <w:p w14:paraId="679D4F0C" w14:textId="77777777" w:rsidR="0076694E" w:rsidRDefault="0076694E" w:rsidP="0076694E">
      <w:pPr>
        <w:pStyle w:val="Titolo2"/>
        <w:numPr>
          <w:ilvl w:val="1"/>
          <w:numId w:val="32"/>
        </w:numPr>
        <w:ind w:left="1440"/>
      </w:pPr>
      <w:bookmarkStart w:id="171" w:name="_Toc110346223"/>
      <w:bookmarkStart w:id="172" w:name="_Toc141802451"/>
      <w:r>
        <w:t xml:space="preserve">Lo studio Deloitte </w:t>
      </w:r>
      <w:bookmarkEnd w:id="171"/>
      <w:r>
        <w:t xml:space="preserve">sugli effetti </w:t>
      </w:r>
      <w:proofErr w:type="gramStart"/>
      <w:r>
        <w:t>socio-economici</w:t>
      </w:r>
      <w:proofErr w:type="gramEnd"/>
      <w:r>
        <w:t xml:space="preserve"> di una gigafactory nella repubblica Ceca</w:t>
      </w:r>
      <w:bookmarkEnd w:id="172"/>
    </w:p>
    <w:p w14:paraId="18EE7F68" w14:textId="77777777" w:rsidR="0076694E" w:rsidRDefault="0076694E" w:rsidP="0076694E">
      <w:r>
        <w:t xml:space="preserve">Uno studio del 2021 della società di consulenza Deloitte </w:t>
      </w:r>
      <w:sdt>
        <w:sdtPr>
          <w:id w:val="-1186054154"/>
          <w:citation/>
        </w:sdtPr>
        <w:sdtContent>
          <w:r>
            <w:fldChar w:fldCharType="begin"/>
          </w:r>
          <w:r>
            <w:instrText xml:space="preserve">CITATION Del21 \l 1040 </w:instrText>
          </w:r>
          <w:r>
            <w:fldChar w:fldCharType="separate"/>
          </w:r>
          <w:r>
            <w:rPr>
              <w:noProof/>
            </w:rPr>
            <w:t>[2]</w:t>
          </w:r>
          <w:r>
            <w:fldChar w:fldCharType="end"/>
          </w:r>
        </w:sdtContent>
      </w:sdt>
      <w:r>
        <w:t xml:space="preserve">, commissionato dall’Associazione </w:t>
      </w:r>
      <w:proofErr w:type="spellStart"/>
      <w:r>
        <w:t>Modern</w:t>
      </w:r>
      <w:proofErr w:type="spellEnd"/>
      <w:r>
        <w:t xml:space="preserve"> Energy Union</w:t>
      </w:r>
      <w:r>
        <w:rPr>
          <w:rStyle w:val="Rimandonotaapidipagina"/>
          <w:rFonts w:eastAsia="Arial"/>
        </w:rPr>
        <w:footnoteReference w:id="7"/>
      </w:r>
      <w:r>
        <w:t xml:space="preserve"> ha valutato il potenziale </w:t>
      </w:r>
      <w:proofErr w:type="gramStart"/>
      <w:r>
        <w:t>socio-economico</w:t>
      </w:r>
      <w:proofErr w:type="gramEnd"/>
      <w:r>
        <w:t xml:space="preserve"> dello sviluppo della produzione di batterie al litio nella repubblica Ceca.</w:t>
      </w:r>
    </w:p>
    <w:p w14:paraId="109A6D3C" w14:textId="77777777" w:rsidR="0076694E" w:rsidRDefault="0076694E" w:rsidP="0076694E">
      <w:pPr>
        <w:rPr>
          <w:lang w:eastAsia="en-GB"/>
        </w:rPr>
      </w:pPr>
      <w:r>
        <w:rPr>
          <w:lang w:eastAsia="en-GB"/>
        </w:rPr>
        <w:lastRenderedPageBreak/>
        <w:t xml:space="preserve">Lo studio parte dal presupposto che il fabbisogno di batterie per lo sviluppo della mobilità elettrica e per far fronte alla generazione con fonti rinnovabili intermittenti raggiunga nell’UE il livello di 450–630 GWh nel 2030, per poi crescere a 1.000–1.400 GWh nel 2040. Ipotizzando una </w:t>
      </w:r>
      <w:r>
        <w:rPr>
          <w:i/>
          <w:iCs/>
          <w:lang w:eastAsia="en-GB"/>
        </w:rPr>
        <w:t>gigafactory</w:t>
      </w:r>
      <w:r>
        <w:rPr>
          <w:lang w:eastAsia="en-GB"/>
        </w:rPr>
        <w:t xml:space="preserve"> con una capacità produttiva di 40 GWh, occorrerà realizzare fra 11 e 16 stabilimenti di medie dimensioni entro il 2030, e 25–35 entro il 2040. Nell’Europa centro-orientale buona parte di questi impianti sono già stati realizzati o pianificati </w:t>
      </w:r>
      <w:r>
        <w:t>(</w:t>
      </w:r>
      <w:r>
        <w:rPr>
          <w:lang w:eastAsia="en-GB"/>
        </w:rPr>
        <w:t xml:space="preserve">si vedano i punti rispettivamente in verde e in blu nella </w:t>
      </w:r>
      <w:r>
        <w:rPr>
          <w:lang w:eastAsia="en-GB"/>
        </w:rPr>
        <w:fldChar w:fldCharType="begin"/>
      </w:r>
      <w:r>
        <w:rPr>
          <w:lang w:eastAsia="en-GB"/>
        </w:rPr>
        <w:instrText xml:space="preserve"> REF _Ref140741572 \h </w:instrText>
      </w:r>
      <w:r>
        <w:rPr>
          <w:lang w:eastAsia="en-GB"/>
        </w:rPr>
      </w:r>
      <w:r>
        <w:rPr>
          <w:lang w:eastAsia="en-GB"/>
        </w:rPr>
        <w:fldChar w:fldCharType="separate"/>
      </w:r>
      <w:r>
        <w:t xml:space="preserve">Figura </w:t>
      </w:r>
      <w:r>
        <w:rPr>
          <w:noProof/>
        </w:rPr>
        <w:t>2</w:t>
      </w:r>
      <w:r>
        <w:t>.</w:t>
      </w:r>
      <w:r>
        <w:rPr>
          <w:noProof/>
        </w:rPr>
        <w:t>4</w:t>
      </w:r>
      <w:r>
        <w:rPr>
          <w:lang w:eastAsia="en-GB"/>
        </w:rPr>
        <w:fldChar w:fldCharType="end"/>
      </w:r>
      <w:r>
        <w:rPr>
          <w:lang w:eastAsia="en-GB"/>
        </w:rPr>
        <w:t xml:space="preserve">, fra i quali </w:t>
      </w:r>
      <w:r>
        <w:t xml:space="preserve">l’impianto programmato da Tesla a </w:t>
      </w:r>
      <w:proofErr w:type="spellStart"/>
      <w:r>
        <w:t>Grünheide</w:t>
      </w:r>
      <w:proofErr w:type="spellEnd"/>
      <w:r>
        <w:t>, in Germania, con una capacità di 100 GWh</w:t>
      </w:r>
      <w:r>
        <w:rPr>
          <w:lang w:eastAsia="en-GB"/>
        </w:rPr>
        <w:t xml:space="preserve">). </w:t>
      </w:r>
    </w:p>
    <w:tbl>
      <w:tblPr>
        <w:tblStyle w:val="Grigliatabella"/>
        <w:tblW w:w="0" w:type="auto"/>
        <w:tblLook w:val="04A0" w:firstRow="1" w:lastRow="0" w:firstColumn="1" w:lastColumn="0" w:noHBand="0" w:noVBand="1"/>
      </w:tblPr>
      <w:tblGrid>
        <w:gridCol w:w="7927"/>
      </w:tblGrid>
      <w:tr w:rsidR="0076694E" w14:paraId="09D1A747" w14:textId="77777777" w:rsidTr="0076694E">
        <w:trPr>
          <w:trHeight w:val="4224"/>
        </w:trPr>
        <w:tc>
          <w:tcPr>
            <w:tcW w:w="7927" w:type="dxa"/>
            <w:tcBorders>
              <w:top w:val="single" w:sz="4" w:space="0" w:color="auto"/>
              <w:left w:val="single" w:sz="4" w:space="0" w:color="auto"/>
              <w:bottom w:val="single" w:sz="4" w:space="0" w:color="auto"/>
              <w:right w:val="single" w:sz="4" w:space="0" w:color="auto"/>
            </w:tcBorders>
            <w:hideMark/>
          </w:tcPr>
          <w:p w14:paraId="0F5D4FF8" w14:textId="62F9D191" w:rsidR="0076694E" w:rsidRDefault="0076694E">
            <w:pPr>
              <w:jc w:val="center"/>
            </w:pPr>
            <w:r>
              <w:rPr>
                <w:noProof/>
                <w:lang w:eastAsia="en-GB"/>
              </w:rPr>
              <w:drawing>
                <wp:inline distT="0" distB="0" distL="0" distR="0" wp14:anchorId="55414DB2" wp14:editId="472B4B70">
                  <wp:extent cx="3717290" cy="2683510"/>
                  <wp:effectExtent l="0" t="0" r="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7290" cy="2683510"/>
                          </a:xfrm>
                          <a:prstGeom prst="rect">
                            <a:avLst/>
                          </a:prstGeom>
                          <a:noFill/>
                          <a:ln>
                            <a:noFill/>
                          </a:ln>
                        </pic:spPr>
                      </pic:pic>
                    </a:graphicData>
                  </a:graphic>
                </wp:inline>
              </w:drawing>
            </w:r>
          </w:p>
        </w:tc>
      </w:tr>
    </w:tbl>
    <w:p w14:paraId="4B0AFB86" w14:textId="77777777" w:rsidR="0076694E" w:rsidRDefault="0076694E" w:rsidP="0076694E">
      <w:pPr>
        <w:pStyle w:val="Didascalia"/>
        <w:keepNext/>
        <w:rPr>
          <w:sz w:val="20"/>
          <w:szCs w:val="20"/>
          <w:lang w:eastAsia="en-GB"/>
        </w:rPr>
      </w:pPr>
      <w:bookmarkStart w:id="173" w:name="_Ref140741572"/>
      <w:r>
        <w:t xml:space="preserve">Figura </w:t>
      </w:r>
      <w:r>
        <w:fldChar w:fldCharType="begin"/>
      </w:r>
      <w:r>
        <w:instrText xml:space="preserve"> STYLEREF 1 \s </w:instrText>
      </w:r>
      <w:r>
        <w:fldChar w:fldCharType="separate"/>
      </w:r>
      <w:r>
        <w:t>2</w:t>
      </w:r>
      <w:r>
        <w:fldChar w:fldCharType="end"/>
      </w:r>
      <w:r>
        <w:t>.</w:t>
      </w:r>
      <w:r>
        <w:fldChar w:fldCharType="begin"/>
      </w:r>
      <w:r>
        <w:instrText xml:space="preserve"> SEQ Figura \* ARABIC \s 1 </w:instrText>
      </w:r>
      <w:r>
        <w:fldChar w:fldCharType="separate"/>
      </w:r>
      <w:r>
        <w:t>4</w:t>
      </w:r>
      <w:r>
        <w:fldChar w:fldCharType="end"/>
      </w:r>
      <w:bookmarkEnd w:id="173"/>
      <w:r>
        <w:t xml:space="preserve"> -</w:t>
      </w:r>
      <w:r>
        <w:rPr>
          <w:sz w:val="20"/>
          <w:szCs w:val="20"/>
          <w:lang w:eastAsia="en-GB"/>
        </w:rPr>
        <w:t xml:space="preserve"> Impianti di produzione di batterie pianificati (blu) o già realizzati (verde) nell’EU centro-orientale, fonte </w:t>
      </w:r>
      <w:sdt>
        <w:sdtPr>
          <w:rPr>
            <w:sz w:val="20"/>
            <w:szCs w:val="20"/>
          </w:rPr>
          <w:id w:val="495229669"/>
          <w:citation/>
        </w:sdtPr>
        <w:sdtContent>
          <w:r>
            <w:rPr>
              <w:sz w:val="20"/>
              <w:szCs w:val="20"/>
            </w:rPr>
            <w:fldChar w:fldCharType="begin"/>
          </w:r>
          <w:r>
            <w:rPr>
              <w:sz w:val="20"/>
              <w:szCs w:val="20"/>
            </w:rPr>
            <w:instrText xml:space="preserve">CITATION Del21 \l 1040 </w:instrText>
          </w:r>
          <w:r>
            <w:rPr>
              <w:sz w:val="20"/>
              <w:szCs w:val="20"/>
            </w:rPr>
            <w:fldChar w:fldCharType="separate"/>
          </w:r>
          <w:r>
            <w:rPr>
              <w:sz w:val="20"/>
              <w:szCs w:val="20"/>
            </w:rPr>
            <w:t>[2]</w:t>
          </w:r>
          <w:r>
            <w:rPr>
              <w:sz w:val="20"/>
              <w:szCs w:val="20"/>
            </w:rPr>
            <w:fldChar w:fldCharType="end"/>
          </w:r>
        </w:sdtContent>
      </w:sdt>
    </w:p>
    <w:p w14:paraId="7F602E60" w14:textId="77777777" w:rsidR="0076694E" w:rsidRDefault="0076694E" w:rsidP="0076694E">
      <w:pPr>
        <w:rPr>
          <w:lang w:eastAsia="en-GB"/>
        </w:rPr>
      </w:pPr>
      <w:r>
        <w:rPr>
          <w:lang w:eastAsia="en-GB"/>
        </w:rPr>
        <w:t>Lo studio Deloitte ritiene che nella Repubblica ceca possano essere realizzati almeno due stabilimenti da 40 GWh</w:t>
      </w:r>
      <w:r>
        <w:rPr>
          <w:rStyle w:val="Rimandonotaapidipagina"/>
          <w:rFonts w:eastAsia="Arial"/>
          <w:lang w:eastAsia="en-GB"/>
        </w:rPr>
        <w:footnoteReference w:id="8"/>
      </w:r>
      <w:r>
        <w:rPr>
          <w:lang w:eastAsia="en-GB"/>
        </w:rPr>
        <w:t>, per le seguenti ragioni:</w:t>
      </w:r>
    </w:p>
    <w:p w14:paraId="27E00BE4" w14:textId="77777777" w:rsidR="0076694E" w:rsidRDefault="0076694E" w:rsidP="0076694E">
      <w:pPr>
        <w:pStyle w:val="Puntoelencocontrattinoe1cmbordosin"/>
        <w:rPr>
          <w:sz w:val="20"/>
        </w:rPr>
      </w:pPr>
      <w:r>
        <w:rPr>
          <w:sz w:val="20"/>
        </w:rPr>
        <w:t xml:space="preserve">presenza di miniere di litio col maggior potenziale in Europa (vicino a </w:t>
      </w:r>
      <w:proofErr w:type="spellStart"/>
      <w:r>
        <w:rPr>
          <w:sz w:val="20"/>
        </w:rPr>
        <w:t>Cínovec</w:t>
      </w:r>
      <w:proofErr w:type="spellEnd"/>
      <w:r>
        <w:rPr>
          <w:sz w:val="20"/>
        </w:rPr>
        <w:t xml:space="preserve">, nelle montagne </w:t>
      </w:r>
      <w:proofErr w:type="spellStart"/>
      <w:r>
        <w:rPr>
          <w:sz w:val="20"/>
        </w:rPr>
        <w:t>Krušné</w:t>
      </w:r>
      <w:proofErr w:type="spellEnd"/>
      <w:r>
        <w:rPr>
          <w:sz w:val="20"/>
        </w:rPr>
        <w:t xml:space="preserve">) e di depositi di manganese (metallo usato nelle batterie al litio) nella regione di </w:t>
      </w:r>
      <w:r>
        <w:rPr>
          <w:sz w:val="20"/>
          <w:lang w:eastAsia="en-GB"/>
        </w:rPr>
        <w:t xml:space="preserve">Pardubice; </w:t>
      </w:r>
    </w:p>
    <w:p w14:paraId="5934FCC6" w14:textId="77777777" w:rsidR="0076694E" w:rsidRDefault="0076694E" w:rsidP="0076694E">
      <w:pPr>
        <w:pStyle w:val="Puntoelencocontrattinoe1cmbordosin"/>
        <w:rPr>
          <w:sz w:val="20"/>
        </w:rPr>
      </w:pPr>
      <w:r>
        <w:rPr>
          <w:sz w:val="20"/>
        </w:rPr>
        <w:t>presenza di un’affermata industria automobilistica (che contribuisce al 10% del PIL nazionale e al 25% del Pil dell’industria, con un’occupazione di circa 500.000 addetti considerando anche l’indotto), per la quale sono previsti piani di rinnovamento basati sulla produzione di auto elettriche plug in (a batteria ricaricabile);</w:t>
      </w:r>
    </w:p>
    <w:p w14:paraId="60D214B0" w14:textId="77777777" w:rsidR="0076694E" w:rsidRDefault="0076694E" w:rsidP="0076694E">
      <w:pPr>
        <w:pStyle w:val="Puntoelencocontrattinoe1cmbordosin"/>
        <w:rPr>
          <w:sz w:val="20"/>
        </w:rPr>
      </w:pPr>
      <w:r>
        <w:rPr>
          <w:sz w:val="20"/>
        </w:rPr>
        <w:t>costo del lavoro molto competitivo ed elevata qualificazione della manodopera;</w:t>
      </w:r>
    </w:p>
    <w:p w14:paraId="76709F31" w14:textId="77777777" w:rsidR="0076694E" w:rsidRDefault="0076694E" w:rsidP="0076694E">
      <w:pPr>
        <w:pStyle w:val="Puntoelencocontrattinoe1cmbordosin"/>
        <w:rPr>
          <w:sz w:val="20"/>
        </w:rPr>
      </w:pPr>
      <w:r>
        <w:rPr>
          <w:sz w:val="20"/>
        </w:rPr>
        <w:t xml:space="preserve">presenza di aree di estrazione del carbone e di centrali a carbone, assoggettate a piani di riconversione industriale legati alla decarbonizzazione (i cui progetti sono finanziabili attraverso fondi europei come il Just </w:t>
      </w:r>
      <w:proofErr w:type="spellStart"/>
      <w:r>
        <w:rPr>
          <w:sz w:val="20"/>
        </w:rPr>
        <w:t>Transition</w:t>
      </w:r>
      <w:proofErr w:type="spellEnd"/>
      <w:r>
        <w:rPr>
          <w:sz w:val="20"/>
        </w:rPr>
        <w:t xml:space="preserve"> Fund). </w:t>
      </w:r>
    </w:p>
    <w:p w14:paraId="59981349" w14:textId="5B4EB323" w:rsidR="0076694E" w:rsidRDefault="0076694E" w:rsidP="0076694E">
      <w:pPr>
        <w:pStyle w:val="Puntoelencocontrattinoe1cmbordosin"/>
        <w:numPr>
          <w:ilvl w:val="0"/>
          <w:numId w:val="0"/>
        </w:numPr>
        <w:rPr>
          <w:sz w:val="20"/>
          <w:lang w:eastAsia="en-GB"/>
        </w:rPr>
      </w:pPr>
      <w:r>
        <w:rPr>
          <w:rStyle w:val="y2iqfc"/>
          <w:sz w:val="20"/>
        </w:rPr>
        <w:t xml:space="preserve">Per illustrare le opportunità </w:t>
      </w:r>
      <w:proofErr w:type="gramStart"/>
      <w:r>
        <w:rPr>
          <w:rStyle w:val="y2iqfc"/>
          <w:sz w:val="20"/>
        </w:rPr>
        <w:t>socio-economiche</w:t>
      </w:r>
      <w:proofErr w:type="gramEnd"/>
      <w:r>
        <w:rPr>
          <w:rStyle w:val="y2iqfc"/>
          <w:sz w:val="20"/>
        </w:rPr>
        <w:t xml:space="preserve"> dello sviluppo di impianti di produzione di batterie, lo studio Deloitte </w:t>
      </w:r>
      <w:r>
        <w:rPr>
          <w:sz w:val="20"/>
          <w:lang w:eastAsia="en-GB"/>
        </w:rPr>
        <w:t xml:space="preserve">ha stimato </w:t>
      </w:r>
      <w:r w:rsidR="00AF5AD0">
        <w:rPr>
          <w:sz w:val="20"/>
          <w:lang w:eastAsia="en-GB"/>
        </w:rPr>
        <w:t xml:space="preserve">con tecniche di analisi input-output </w:t>
      </w:r>
      <w:r>
        <w:rPr>
          <w:sz w:val="20"/>
          <w:lang w:eastAsia="en-GB"/>
        </w:rPr>
        <w:t>gli effetti di un progetto preliminare di costruzione</w:t>
      </w:r>
      <w:r>
        <w:rPr>
          <w:rStyle w:val="y2iqfc"/>
          <w:sz w:val="20"/>
        </w:rPr>
        <w:t xml:space="preserve"> ed esercizio di </w:t>
      </w:r>
      <w:r>
        <w:rPr>
          <w:sz w:val="20"/>
          <w:lang w:eastAsia="en-GB"/>
        </w:rPr>
        <w:t xml:space="preserve">una </w:t>
      </w:r>
      <w:r>
        <w:rPr>
          <w:i/>
          <w:iCs/>
          <w:sz w:val="20"/>
          <w:lang w:eastAsia="en-GB"/>
        </w:rPr>
        <w:t>gigafactory</w:t>
      </w:r>
      <w:r>
        <w:rPr>
          <w:sz w:val="20"/>
          <w:lang w:eastAsia="en-GB"/>
        </w:rPr>
        <w:t xml:space="preserve"> con una capacità produttiva annuale di 40 GWh di batterie al litio per uso automotive.</w:t>
      </w:r>
    </w:p>
    <w:p w14:paraId="3A28B45B" w14:textId="77777777" w:rsidR="0076694E" w:rsidRDefault="0076694E" w:rsidP="0076694E">
      <w:pPr>
        <w:rPr>
          <w:lang w:eastAsia="en-GB"/>
        </w:rPr>
      </w:pPr>
      <w:r>
        <w:rPr>
          <w:lang w:eastAsia="en-GB"/>
        </w:rPr>
        <w:t>I parametri del progetto di riferimento per la valutazione sono così riassumibili:</w:t>
      </w:r>
    </w:p>
    <w:p w14:paraId="469BE2EC" w14:textId="5B710C0B" w:rsidR="0076694E" w:rsidRDefault="0076694E" w:rsidP="0076694E">
      <w:pPr>
        <w:pStyle w:val="Puntoelencocontrattinoe1cmbordosin"/>
        <w:rPr>
          <w:sz w:val="20"/>
          <w:lang w:eastAsia="en-GB"/>
        </w:rPr>
      </w:pPr>
      <w:r>
        <w:rPr>
          <w:sz w:val="20"/>
          <w:lang w:eastAsia="en-GB"/>
        </w:rPr>
        <w:t>superficie richiesta per l'ubicazione della fabbrica: circa 70 ha</w:t>
      </w:r>
    </w:p>
    <w:p w14:paraId="655D45BC" w14:textId="77777777" w:rsidR="0076694E" w:rsidRDefault="0076694E" w:rsidP="0076694E">
      <w:pPr>
        <w:pStyle w:val="Puntoelencocontrattinoe1cmbordosin"/>
        <w:rPr>
          <w:sz w:val="20"/>
          <w:lang w:eastAsia="en-GB"/>
        </w:rPr>
      </w:pPr>
      <w:r>
        <w:rPr>
          <w:sz w:val="20"/>
          <w:lang w:eastAsia="en-GB"/>
        </w:rPr>
        <w:t xml:space="preserve">costo d’investimento stimato di 2 miliardi di euro, per una durata di circa 3 anni </w:t>
      </w:r>
      <w:r>
        <w:rPr>
          <w:sz w:val="20"/>
        </w:rPr>
        <w:t>(</w:t>
      </w:r>
      <w:r>
        <w:rPr>
          <w:sz w:val="20"/>
        </w:rPr>
        <w:fldChar w:fldCharType="begin"/>
      </w:r>
      <w:r>
        <w:rPr>
          <w:sz w:val="20"/>
        </w:rPr>
        <w:instrText xml:space="preserve"> REF _Ref140741846 \h  \* MERGEFORMAT </w:instrText>
      </w:r>
      <w:r>
        <w:rPr>
          <w:sz w:val="20"/>
        </w:rPr>
      </w:r>
      <w:r>
        <w:rPr>
          <w:sz w:val="20"/>
        </w:rPr>
        <w:fldChar w:fldCharType="separate"/>
      </w:r>
      <w:r>
        <w:rPr>
          <w:sz w:val="20"/>
        </w:rPr>
        <w:t>Tabella 2.3</w:t>
      </w:r>
      <w:r>
        <w:rPr>
          <w:sz w:val="20"/>
        </w:rPr>
        <w:fldChar w:fldCharType="end"/>
      </w:r>
      <w:r>
        <w:rPr>
          <w:sz w:val="20"/>
        </w:rPr>
        <w:t>), con un costo d’investimento unitario di 50,8 euro/kWh di produzione a pien</w:t>
      </w:r>
      <w:r>
        <w:rPr>
          <w:sz w:val="20"/>
          <w:lang w:eastAsia="en-GB"/>
        </w:rPr>
        <w:t xml:space="preserve">o regime (inferiore </w:t>
      </w:r>
      <w:r>
        <w:rPr>
          <w:sz w:val="20"/>
          <w:lang w:eastAsia="en-GB"/>
        </w:rPr>
        <w:lastRenderedPageBreak/>
        <w:t xml:space="preserve">rispetto al costo minimo di 66 euro/kWh rilevato con rassegna di casi da JRC qualche anno prima </w:t>
      </w:r>
      <w:sdt>
        <w:sdtPr>
          <w:rPr>
            <w:sz w:val="20"/>
          </w:rPr>
          <w:id w:val="-327286340"/>
          <w:citation/>
        </w:sdtPr>
        <w:sdtContent>
          <w:r>
            <w:rPr>
              <w:sz w:val="20"/>
            </w:rPr>
            <w:fldChar w:fldCharType="begin"/>
          </w:r>
          <w:r>
            <w:rPr>
              <w:sz w:val="20"/>
            </w:rPr>
            <w:instrText xml:space="preserve"> CITATION Ste17 \l 1040 </w:instrText>
          </w:r>
          <w:r>
            <w:rPr>
              <w:sz w:val="20"/>
            </w:rPr>
            <w:fldChar w:fldCharType="separate"/>
          </w:r>
          <w:r>
            <w:rPr>
              <w:noProof/>
              <w:sz w:val="20"/>
            </w:rPr>
            <w:t>[1]</w:t>
          </w:r>
          <w:r>
            <w:rPr>
              <w:sz w:val="20"/>
            </w:rPr>
            <w:fldChar w:fldCharType="end"/>
          </w:r>
        </w:sdtContent>
      </w:sdt>
      <w:r>
        <w:rPr>
          <w:sz w:val="20"/>
        </w:rPr>
        <w:t>);</w:t>
      </w:r>
    </w:p>
    <w:p w14:paraId="46491A82" w14:textId="77777777" w:rsidR="0076694E" w:rsidRDefault="0076694E" w:rsidP="0076694E">
      <w:pPr>
        <w:pStyle w:val="Puntoelencocontrattinoe1cmbordosin"/>
        <w:rPr>
          <w:sz w:val="20"/>
          <w:lang w:eastAsia="en-GB"/>
        </w:rPr>
      </w:pPr>
      <w:r>
        <w:rPr>
          <w:sz w:val="20"/>
          <w:lang w:eastAsia="en-GB"/>
        </w:rPr>
        <w:t>consumo annuo di energia elettrica dello stabilimento: circa 1,5 TWh;</w:t>
      </w:r>
      <w:r>
        <w:rPr>
          <w:rStyle w:val="Rimandonotaapidipagina"/>
          <w:rFonts w:eastAsia="Arial"/>
          <w:sz w:val="20"/>
          <w:lang w:eastAsia="en-GB"/>
        </w:rPr>
        <w:footnoteReference w:id="9"/>
      </w:r>
    </w:p>
    <w:p w14:paraId="7D8AC590" w14:textId="77777777" w:rsidR="0076694E" w:rsidRDefault="0076694E" w:rsidP="0076694E">
      <w:pPr>
        <w:pStyle w:val="Puntoelencocontrattinoe1cmbordosin"/>
        <w:rPr>
          <w:sz w:val="20"/>
          <w:lang w:eastAsia="en-GB"/>
        </w:rPr>
      </w:pPr>
      <w:r>
        <w:rPr>
          <w:sz w:val="20"/>
          <w:lang w:eastAsia="en-GB"/>
        </w:rPr>
        <w:t>consumo idrico annuo: 2,5 milioni di m</w:t>
      </w:r>
      <w:r>
        <w:rPr>
          <w:sz w:val="20"/>
          <w:vertAlign w:val="superscript"/>
          <w:lang w:eastAsia="en-GB"/>
        </w:rPr>
        <w:t>3</w:t>
      </w:r>
      <w:r>
        <w:rPr>
          <w:sz w:val="20"/>
          <w:lang w:eastAsia="en-GB"/>
        </w:rPr>
        <w:t>, interamente di fornitura nazionale;</w:t>
      </w:r>
    </w:p>
    <w:p w14:paraId="4FCA2B6F" w14:textId="77777777" w:rsidR="0076694E" w:rsidRDefault="0076694E" w:rsidP="0076694E">
      <w:pPr>
        <w:pStyle w:val="Puntoelencocontrattinoe1cmbordosin"/>
        <w:rPr>
          <w:sz w:val="20"/>
          <w:lang w:eastAsia="en-GB"/>
        </w:rPr>
      </w:pPr>
      <w:r>
        <w:rPr>
          <w:sz w:val="20"/>
          <w:lang w:eastAsia="en-GB"/>
        </w:rPr>
        <w:t>dipendenti dello stabilimento a regime: 2.300 addetti (il che significa 57,5 addetti per GWh di produzione).</w:t>
      </w:r>
    </w:p>
    <w:p w14:paraId="19F12090" w14:textId="77777777" w:rsidR="0076694E" w:rsidRDefault="0076694E" w:rsidP="0076694E">
      <w:pPr>
        <w:pStyle w:val="Didascalia"/>
      </w:pPr>
      <w:bookmarkStart w:id="174" w:name="_Ref140741846"/>
      <w:r>
        <w:t xml:space="preserve">Tabella </w:t>
      </w:r>
      <w:r>
        <w:fldChar w:fldCharType="begin"/>
      </w:r>
      <w:r>
        <w:instrText xml:space="preserve"> STYLEREF 1 \s </w:instrText>
      </w:r>
      <w:r>
        <w:fldChar w:fldCharType="separate"/>
      </w:r>
      <w:r>
        <w:t>2</w:t>
      </w:r>
      <w:r>
        <w:fldChar w:fldCharType="end"/>
      </w:r>
      <w:r>
        <w:t>.</w:t>
      </w:r>
      <w:r>
        <w:fldChar w:fldCharType="begin"/>
      </w:r>
      <w:r>
        <w:instrText xml:space="preserve"> SEQ Tabella \* ARABIC \s 1 </w:instrText>
      </w:r>
      <w:r>
        <w:fldChar w:fldCharType="separate"/>
      </w:r>
      <w:r>
        <w:t>3</w:t>
      </w:r>
      <w:r>
        <w:fldChar w:fldCharType="end"/>
      </w:r>
      <w:bookmarkEnd w:id="174"/>
      <w:r>
        <w:t xml:space="preserve"> - CAPEX di progetto Gigafactory 40 GWh nel triennio 2023-2025 (valori in milioni di euro2020)</w:t>
      </w:r>
    </w:p>
    <w:tbl>
      <w:tblPr>
        <w:tblW w:w="864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1067"/>
        <w:gridCol w:w="1060"/>
        <w:gridCol w:w="1060"/>
        <w:gridCol w:w="1060"/>
        <w:gridCol w:w="1300"/>
      </w:tblGrid>
      <w:tr w:rsidR="0076694E" w14:paraId="3BC86A5B" w14:textId="77777777" w:rsidTr="0076694E">
        <w:trPr>
          <w:trHeight w:val="525"/>
        </w:trPr>
        <w:tc>
          <w:tcPr>
            <w:tcW w:w="3093" w:type="dxa"/>
            <w:tcBorders>
              <w:top w:val="single" w:sz="4" w:space="0" w:color="auto"/>
              <w:left w:val="single" w:sz="4" w:space="0" w:color="auto"/>
              <w:bottom w:val="single" w:sz="4" w:space="0" w:color="auto"/>
              <w:right w:val="single" w:sz="4" w:space="0" w:color="auto"/>
            </w:tcBorders>
            <w:vAlign w:val="center"/>
            <w:hideMark/>
          </w:tcPr>
          <w:p w14:paraId="527AE29E" w14:textId="77777777" w:rsidR="0076694E" w:rsidRDefault="0076694E"/>
        </w:tc>
        <w:tc>
          <w:tcPr>
            <w:tcW w:w="1067" w:type="dxa"/>
            <w:tcBorders>
              <w:top w:val="single" w:sz="4" w:space="0" w:color="auto"/>
              <w:left w:val="single" w:sz="4" w:space="0" w:color="auto"/>
              <w:bottom w:val="single" w:sz="4" w:space="0" w:color="auto"/>
              <w:right w:val="single" w:sz="4" w:space="0" w:color="auto"/>
            </w:tcBorders>
            <w:vAlign w:val="center"/>
            <w:hideMark/>
          </w:tcPr>
          <w:p w14:paraId="4F54AAFA" w14:textId="77777777" w:rsidR="0076694E" w:rsidRDefault="0076694E">
            <w:pPr>
              <w:jc w:val="center"/>
              <w:rPr>
                <w:b/>
                <w:bCs/>
                <w:color w:val="000000"/>
                <w:lang w:val="en-GB" w:eastAsia="en-GB"/>
              </w:rPr>
            </w:pPr>
            <w:r>
              <w:rPr>
                <w:b/>
                <w:bCs/>
                <w:color w:val="000000"/>
                <w:lang w:eastAsia="en-GB"/>
              </w:rPr>
              <w:t>Cod. NACE</w:t>
            </w:r>
          </w:p>
        </w:tc>
        <w:tc>
          <w:tcPr>
            <w:tcW w:w="1060" w:type="dxa"/>
            <w:tcBorders>
              <w:top w:val="single" w:sz="4" w:space="0" w:color="auto"/>
              <w:left w:val="single" w:sz="4" w:space="0" w:color="auto"/>
              <w:bottom w:val="single" w:sz="4" w:space="0" w:color="auto"/>
              <w:right w:val="single" w:sz="4" w:space="0" w:color="auto"/>
            </w:tcBorders>
            <w:vAlign w:val="center"/>
            <w:hideMark/>
          </w:tcPr>
          <w:p w14:paraId="7E302204" w14:textId="77777777" w:rsidR="0076694E" w:rsidRDefault="0076694E">
            <w:pPr>
              <w:jc w:val="center"/>
              <w:rPr>
                <w:b/>
                <w:bCs/>
                <w:color w:val="000000"/>
                <w:lang w:val="en-GB" w:eastAsia="en-GB"/>
              </w:rPr>
            </w:pPr>
            <w:r>
              <w:rPr>
                <w:b/>
                <w:bCs/>
                <w:color w:val="000000"/>
                <w:lang w:eastAsia="en-GB"/>
              </w:rPr>
              <w:t>2023</w:t>
            </w:r>
          </w:p>
        </w:tc>
        <w:tc>
          <w:tcPr>
            <w:tcW w:w="1060" w:type="dxa"/>
            <w:tcBorders>
              <w:top w:val="single" w:sz="4" w:space="0" w:color="auto"/>
              <w:left w:val="single" w:sz="4" w:space="0" w:color="auto"/>
              <w:bottom w:val="single" w:sz="4" w:space="0" w:color="auto"/>
              <w:right w:val="single" w:sz="4" w:space="0" w:color="auto"/>
            </w:tcBorders>
            <w:vAlign w:val="center"/>
            <w:hideMark/>
          </w:tcPr>
          <w:p w14:paraId="1795F48F" w14:textId="77777777" w:rsidR="0076694E" w:rsidRDefault="0076694E">
            <w:pPr>
              <w:jc w:val="center"/>
              <w:rPr>
                <w:b/>
                <w:bCs/>
                <w:color w:val="000000"/>
                <w:lang w:val="en-GB" w:eastAsia="en-GB"/>
              </w:rPr>
            </w:pPr>
            <w:r>
              <w:rPr>
                <w:b/>
                <w:bCs/>
                <w:color w:val="000000"/>
                <w:lang w:eastAsia="en-GB"/>
              </w:rPr>
              <w:t>2024</w:t>
            </w:r>
          </w:p>
        </w:tc>
        <w:tc>
          <w:tcPr>
            <w:tcW w:w="1060" w:type="dxa"/>
            <w:tcBorders>
              <w:top w:val="single" w:sz="4" w:space="0" w:color="auto"/>
              <w:left w:val="single" w:sz="4" w:space="0" w:color="auto"/>
              <w:bottom w:val="single" w:sz="4" w:space="0" w:color="auto"/>
              <w:right w:val="single" w:sz="4" w:space="0" w:color="auto"/>
            </w:tcBorders>
            <w:vAlign w:val="center"/>
            <w:hideMark/>
          </w:tcPr>
          <w:p w14:paraId="6ED3C439" w14:textId="77777777" w:rsidR="0076694E" w:rsidRDefault="0076694E">
            <w:pPr>
              <w:jc w:val="center"/>
              <w:rPr>
                <w:b/>
                <w:bCs/>
                <w:color w:val="000000"/>
                <w:lang w:val="en-GB" w:eastAsia="en-GB"/>
              </w:rPr>
            </w:pPr>
            <w:r>
              <w:rPr>
                <w:b/>
                <w:bCs/>
                <w:color w:val="000000"/>
                <w:lang w:eastAsia="en-GB"/>
              </w:rPr>
              <w:t>2025</w:t>
            </w:r>
          </w:p>
        </w:tc>
        <w:tc>
          <w:tcPr>
            <w:tcW w:w="1300" w:type="dxa"/>
            <w:tcBorders>
              <w:top w:val="single" w:sz="4" w:space="0" w:color="auto"/>
              <w:left w:val="single" w:sz="4" w:space="0" w:color="auto"/>
              <w:bottom w:val="single" w:sz="4" w:space="0" w:color="auto"/>
              <w:right w:val="single" w:sz="4" w:space="0" w:color="auto"/>
            </w:tcBorders>
            <w:noWrap/>
            <w:vAlign w:val="center"/>
            <w:hideMark/>
          </w:tcPr>
          <w:p w14:paraId="4D1BBA57" w14:textId="77777777" w:rsidR="0076694E" w:rsidRDefault="0076694E">
            <w:pPr>
              <w:jc w:val="center"/>
              <w:rPr>
                <w:b/>
                <w:bCs/>
                <w:color w:val="000000"/>
                <w:lang w:val="en-GB" w:eastAsia="en-GB"/>
              </w:rPr>
            </w:pPr>
            <w:r>
              <w:rPr>
                <w:b/>
                <w:bCs/>
                <w:color w:val="000000"/>
                <w:lang w:val="en-GB" w:eastAsia="en-GB"/>
              </w:rPr>
              <w:t>2023-2025</w:t>
            </w:r>
          </w:p>
        </w:tc>
      </w:tr>
      <w:tr w:rsidR="0076694E" w14:paraId="33900524" w14:textId="77777777" w:rsidTr="0076694E">
        <w:trPr>
          <w:trHeight w:val="409"/>
        </w:trPr>
        <w:tc>
          <w:tcPr>
            <w:tcW w:w="3093" w:type="dxa"/>
            <w:tcBorders>
              <w:top w:val="single" w:sz="4" w:space="0" w:color="auto"/>
              <w:left w:val="single" w:sz="4" w:space="0" w:color="auto"/>
              <w:bottom w:val="single" w:sz="4" w:space="0" w:color="auto"/>
              <w:right w:val="single" w:sz="4" w:space="0" w:color="auto"/>
            </w:tcBorders>
            <w:vAlign w:val="center"/>
            <w:hideMark/>
          </w:tcPr>
          <w:p w14:paraId="12A4FB3B" w14:textId="77777777" w:rsidR="0076694E" w:rsidRDefault="0076694E">
            <w:pPr>
              <w:jc w:val="left"/>
              <w:rPr>
                <w:color w:val="000000"/>
                <w:lang w:val="en-GB" w:eastAsia="en-GB"/>
              </w:rPr>
            </w:pPr>
            <w:r>
              <w:rPr>
                <w:color w:val="000000"/>
                <w:lang w:eastAsia="en-GB"/>
              </w:rPr>
              <w:t>Lavori di costruzione specializzati</w:t>
            </w:r>
          </w:p>
        </w:tc>
        <w:tc>
          <w:tcPr>
            <w:tcW w:w="1067" w:type="dxa"/>
            <w:tcBorders>
              <w:top w:val="single" w:sz="4" w:space="0" w:color="auto"/>
              <w:left w:val="single" w:sz="4" w:space="0" w:color="auto"/>
              <w:bottom w:val="single" w:sz="4" w:space="0" w:color="auto"/>
              <w:right w:val="single" w:sz="4" w:space="0" w:color="auto"/>
            </w:tcBorders>
            <w:vAlign w:val="center"/>
            <w:hideMark/>
          </w:tcPr>
          <w:p w14:paraId="5E46B590" w14:textId="77777777" w:rsidR="0076694E" w:rsidRDefault="0076694E">
            <w:pPr>
              <w:jc w:val="center"/>
              <w:rPr>
                <w:color w:val="000000"/>
                <w:lang w:val="en-GB" w:eastAsia="en-GB"/>
              </w:rPr>
            </w:pPr>
            <w:r>
              <w:rPr>
                <w:color w:val="000000"/>
                <w:lang w:eastAsia="en-GB"/>
              </w:rPr>
              <w:t>43</w:t>
            </w:r>
          </w:p>
        </w:tc>
        <w:tc>
          <w:tcPr>
            <w:tcW w:w="1060" w:type="dxa"/>
            <w:tcBorders>
              <w:top w:val="single" w:sz="4" w:space="0" w:color="auto"/>
              <w:left w:val="single" w:sz="4" w:space="0" w:color="auto"/>
              <w:bottom w:val="single" w:sz="4" w:space="0" w:color="auto"/>
              <w:right w:val="single" w:sz="4" w:space="0" w:color="auto"/>
            </w:tcBorders>
            <w:vAlign w:val="center"/>
            <w:hideMark/>
          </w:tcPr>
          <w:p w14:paraId="59B038D1" w14:textId="77777777" w:rsidR="0076694E" w:rsidRDefault="0076694E">
            <w:pPr>
              <w:jc w:val="center"/>
              <w:rPr>
                <w:color w:val="000000"/>
                <w:lang w:val="en-GB" w:eastAsia="en-GB"/>
              </w:rPr>
            </w:pPr>
            <w:r>
              <w:rPr>
                <w:color w:val="000000"/>
                <w:lang w:val="en-GB" w:eastAsia="en-GB"/>
              </w:rPr>
              <w:t>31,7</w:t>
            </w:r>
          </w:p>
        </w:tc>
        <w:tc>
          <w:tcPr>
            <w:tcW w:w="1060" w:type="dxa"/>
            <w:tcBorders>
              <w:top w:val="single" w:sz="4" w:space="0" w:color="auto"/>
              <w:left w:val="single" w:sz="4" w:space="0" w:color="auto"/>
              <w:bottom w:val="single" w:sz="4" w:space="0" w:color="auto"/>
              <w:right w:val="single" w:sz="4" w:space="0" w:color="auto"/>
            </w:tcBorders>
            <w:vAlign w:val="center"/>
            <w:hideMark/>
          </w:tcPr>
          <w:p w14:paraId="58808C28" w14:textId="77777777" w:rsidR="0076694E" w:rsidRDefault="0076694E">
            <w:pPr>
              <w:jc w:val="center"/>
              <w:rPr>
                <w:color w:val="000000"/>
                <w:lang w:val="en-GB" w:eastAsia="en-GB"/>
              </w:rPr>
            </w:pPr>
            <w:r>
              <w:rPr>
                <w:color w:val="000000"/>
                <w:lang w:val="en-GB" w:eastAsia="en-GB"/>
              </w:rPr>
              <w:t>28,3</w:t>
            </w:r>
          </w:p>
        </w:tc>
        <w:tc>
          <w:tcPr>
            <w:tcW w:w="1060" w:type="dxa"/>
            <w:tcBorders>
              <w:top w:val="single" w:sz="4" w:space="0" w:color="auto"/>
              <w:left w:val="single" w:sz="4" w:space="0" w:color="auto"/>
              <w:bottom w:val="single" w:sz="4" w:space="0" w:color="auto"/>
              <w:right w:val="single" w:sz="4" w:space="0" w:color="auto"/>
            </w:tcBorders>
            <w:vAlign w:val="center"/>
            <w:hideMark/>
          </w:tcPr>
          <w:p w14:paraId="568DB964" w14:textId="77777777" w:rsidR="0076694E" w:rsidRDefault="0076694E">
            <w:pPr>
              <w:jc w:val="center"/>
              <w:rPr>
                <w:color w:val="000000"/>
                <w:lang w:val="en-GB" w:eastAsia="en-GB"/>
              </w:rPr>
            </w:pPr>
            <w:r>
              <w:rPr>
                <w:color w:val="000000"/>
                <w:lang w:val="en-GB" w:eastAsia="en-GB"/>
              </w:rPr>
              <w:t>25,7</w:t>
            </w:r>
          </w:p>
        </w:tc>
        <w:tc>
          <w:tcPr>
            <w:tcW w:w="1300" w:type="dxa"/>
            <w:tcBorders>
              <w:top w:val="single" w:sz="4" w:space="0" w:color="auto"/>
              <w:left w:val="single" w:sz="4" w:space="0" w:color="auto"/>
              <w:bottom w:val="single" w:sz="4" w:space="0" w:color="auto"/>
              <w:right w:val="single" w:sz="4" w:space="0" w:color="auto"/>
            </w:tcBorders>
            <w:noWrap/>
            <w:vAlign w:val="center"/>
            <w:hideMark/>
          </w:tcPr>
          <w:p w14:paraId="160E0986" w14:textId="77777777" w:rsidR="0076694E" w:rsidRDefault="0076694E">
            <w:pPr>
              <w:jc w:val="right"/>
              <w:rPr>
                <w:b/>
                <w:bCs/>
                <w:color w:val="000000"/>
                <w:lang w:val="en-GB" w:eastAsia="en-GB"/>
              </w:rPr>
            </w:pPr>
            <w:r>
              <w:rPr>
                <w:b/>
                <w:bCs/>
                <w:color w:val="000000"/>
                <w:lang w:val="en-GB" w:eastAsia="en-GB"/>
              </w:rPr>
              <w:t>85,7</w:t>
            </w:r>
          </w:p>
        </w:tc>
      </w:tr>
      <w:tr w:rsidR="0076694E" w14:paraId="254352EB" w14:textId="77777777" w:rsidTr="0076694E">
        <w:trPr>
          <w:trHeight w:val="373"/>
        </w:trPr>
        <w:tc>
          <w:tcPr>
            <w:tcW w:w="3093" w:type="dxa"/>
            <w:tcBorders>
              <w:top w:val="single" w:sz="4" w:space="0" w:color="auto"/>
              <w:left w:val="single" w:sz="4" w:space="0" w:color="auto"/>
              <w:bottom w:val="single" w:sz="4" w:space="0" w:color="auto"/>
              <w:right w:val="single" w:sz="4" w:space="0" w:color="auto"/>
            </w:tcBorders>
            <w:vAlign w:val="center"/>
            <w:hideMark/>
          </w:tcPr>
          <w:p w14:paraId="3721F70B" w14:textId="77777777" w:rsidR="0076694E" w:rsidRDefault="0076694E">
            <w:pPr>
              <w:jc w:val="left"/>
              <w:rPr>
                <w:color w:val="000000"/>
                <w:lang w:val="en-GB" w:eastAsia="en-GB"/>
              </w:rPr>
            </w:pPr>
            <w:r>
              <w:rPr>
                <w:color w:val="000000"/>
                <w:lang w:eastAsia="en-GB"/>
              </w:rPr>
              <w:t>Ingegneria civile</w:t>
            </w:r>
          </w:p>
        </w:tc>
        <w:tc>
          <w:tcPr>
            <w:tcW w:w="1067" w:type="dxa"/>
            <w:tcBorders>
              <w:top w:val="single" w:sz="4" w:space="0" w:color="auto"/>
              <w:left w:val="single" w:sz="4" w:space="0" w:color="auto"/>
              <w:bottom w:val="single" w:sz="4" w:space="0" w:color="auto"/>
              <w:right w:val="single" w:sz="4" w:space="0" w:color="auto"/>
            </w:tcBorders>
            <w:vAlign w:val="center"/>
            <w:hideMark/>
          </w:tcPr>
          <w:p w14:paraId="2D0F26FB" w14:textId="77777777" w:rsidR="0076694E" w:rsidRDefault="0076694E">
            <w:pPr>
              <w:jc w:val="center"/>
              <w:rPr>
                <w:color w:val="000000"/>
                <w:lang w:val="en-GB" w:eastAsia="en-GB"/>
              </w:rPr>
            </w:pPr>
            <w:r>
              <w:rPr>
                <w:color w:val="000000"/>
                <w:lang w:eastAsia="en-GB"/>
              </w:rPr>
              <w:t>42</w:t>
            </w:r>
          </w:p>
        </w:tc>
        <w:tc>
          <w:tcPr>
            <w:tcW w:w="1060" w:type="dxa"/>
            <w:tcBorders>
              <w:top w:val="single" w:sz="4" w:space="0" w:color="auto"/>
              <w:left w:val="single" w:sz="4" w:space="0" w:color="auto"/>
              <w:bottom w:val="single" w:sz="4" w:space="0" w:color="auto"/>
              <w:right w:val="single" w:sz="4" w:space="0" w:color="auto"/>
            </w:tcBorders>
            <w:vAlign w:val="center"/>
            <w:hideMark/>
          </w:tcPr>
          <w:p w14:paraId="395737B0" w14:textId="77777777" w:rsidR="0076694E" w:rsidRDefault="0076694E">
            <w:pPr>
              <w:jc w:val="center"/>
              <w:rPr>
                <w:color w:val="000000"/>
                <w:lang w:val="en-GB" w:eastAsia="en-GB"/>
              </w:rPr>
            </w:pPr>
            <w:r>
              <w:rPr>
                <w:color w:val="000000"/>
                <w:lang w:val="en-GB" w:eastAsia="en-GB"/>
              </w:rPr>
              <w:t>265,9</w:t>
            </w:r>
          </w:p>
        </w:tc>
        <w:tc>
          <w:tcPr>
            <w:tcW w:w="1060" w:type="dxa"/>
            <w:tcBorders>
              <w:top w:val="single" w:sz="4" w:space="0" w:color="auto"/>
              <w:left w:val="single" w:sz="4" w:space="0" w:color="auto"/>
              <w:bottom w:val="single" w:sz="4" w:space="0" w:color="auto"/>
              <w:right w:val="single" w:sz="4" w:space="0" w:color="auto"/>
            </w:tcBorders>
            <w:vAlign w:val="center"/>
            <w:hideMark/>
          </w:tcPr>
          <w:p w14:paraId="62001FDF" w14:textId="77777777" w:rsidR="0076694E" w:rsidRDefault="0076694E">
            <w:pPr>
              <w:jc w:val="center"/>
              <w:rPr>
                <w:color w:val="000000"/>
                <w:lang w:val="en-GB" w:eastAsia="en-GB"/>
              </w:rPr>
            </w:pPr>
            <w:r>
              <w:rPr>
                <w:color w:val="000000"/>
                <w:lang w:val="en-GB" w:eastAsia="en-GB"/>
              </w:rPr>
              <w:t>237,1</w:t>
            </w:r>
          </w:p>
        </w:tc>
        <w:tc>
          <w:tcPr>
            <w:tcW w:w="1060" w:type="dxa"/>
            <w:tcBorders>
              <w:top w:val="single" w:sz="4" w:space="0" w:color="auto"/>
              <w:left w:val="single" w:sz="4" w:space="0" w:color="auto"/>
              <w:bottom w:val="single" w:sz="4" w:space="0" w:color="auto"/>
              <w:right w:val="single" w:sz="4" w:space="0" w:color="auto"/>
            </w:tcBorders>
            <w:vAlign w:val="center"/>
            <w:hideMark/>
          </w:tcPr>
          <w:p w14:paraId="39D38C0C" w14:textId="77777777" w:rsidR="0076694E" w:rsidRDefault="0076694E">
            <w:pPr>
              <w:jc w:val="center"/>
              <w:rPr>
                <w:color w:val="000000"/>
                <w:lang w:val="en-GB" w:eastAsia="en-GB"/>
              </w:rPr>
            </w:pPr>
            <w:r>
              <w:rPr>
                <w:color w:val="000000"/>
                <w:lang w:val="en-GB" w:eastAsia="en-GB"/>
              </w:rPr>
              <w:t>215,8</w:t>
            </w:r>
          </w:p>
        </w:tc>
        <w:tc>
          <w:tcPr>
            <w:tcW w:w="1300" w:type="dxa"/>
            <w:tcBorders>
              <w:top w:val="single" w:sz="4" w:space="0" w:color="auto"/>
              <w:left w:val="single" w:sz="4" w:space="0" w:color="auto"/>
              <w:bottom w:val="single" w:sz="4" w:space="0" w:color="auto"/>
              <w:right w:val="single" w:sz="4" w:space="0" w:color="auto"/>
            </w:tcBorders>
            <w:noWrap/>
            <w:vAlign w:val="center"/>
            <w:hideMark/>
          </w:tcPr>
          <w:p w14:paraId="03B080A1" w14:textId="77777777" w:rsidR="0076694E" w:rsidRDefault="0076694E">
            <w:pPr>
              <w:jc w:val="right"/>
              <w:rPr>
                <w:b/>
                <w:bCs/>
                <w:color w:val="000000"/>
                <w:lang w:val="en-GB" w:eastAsia="en-GB"/>
              </w:rPr>
            </w:pPr>
            <w:r>
              <w:rPr>
                <w:b/>
                <w:bCs/>
                <w:color w:val="000000"/>
                <w:lang w:val="en-GB" w:eastAsia="en-GB"/>
              </w:rPr>
              <w:t>718,8</w:t>
            </w:r>
          </w:p>
        </w:tc>
      </w:tr>
      <w:tr w:rsidR="0076694E" w14:paraId="1F03D4BF" w14:textId="77777777" w:rsidTr="0076694E">
        <w:trPr>
          <w:trHeight w:val="548"/>
        </w:trPr>
        <w:tc>
          <w:tcPr>
            <w:tcW w:w="3093" w:type="dxa"/>
            <w:tcBorders>
              <w:top w:val="single" w:sz="4" w:space="0" w:color="auto"/>
              <w:left w:val="single" w:sz="4" w:space="0" w:color="auto"/>
              <w:bottom w:val="single" w:sz="4" w:space="0" w:color="auto"/>
              <w:right w:val="single" w:sz="4" w:space="0" w:color="auto"/>
            </w:tcBorders>
            <w:vAlign w:val="center"/>
            <w:hideMark/>
          </w:tcPr>
          <w:p w14:paraId="22D0BE37" w14:textId="77777777" w:rsidR="0076694E" w:rsidRDefault="0076694E">
            <w:pPr>
              <w:jc w:val="left"/>
              <w:rPr>
                <w:color w:val="000000"/>
                <w:lang w:eastAsia="en-GB"/>
              </w:rPr>
            </w:pPr>
            <w:r>
              <w:rPr>
                <w:color w:val="000000"/>
                <w:lang w:eastAsia="en-GB"/>
              </w:rPr>
              <w:t>Riparazione, manutenzione e installazione di macchine e apparecchiature</w:t>
            </w:r>
          </w:p>
        </w:tc>
        <w:tc>
          <w:tcPr>
            <w:tcW w:w="1067" w:type="dxa"/>
            <w:tcBorders>
              <w:top w:val="single" w:sz="4" w:space="0" w:color="auto"/>
              <w:left w:val="single" w:sz="4" w:space="0" w:color="auto"/>
              <w:bottom w:val="single" w:sz="4" w:space="0" w:color="auto"/>
              <w:right w:val="single" w:sz="4" w:space="0" w:color="auto"/>
            </w:tcBorders>
            <w:vAlign w:val="center"/>
            <w:hideMark/>
          </w:tcPr>
          <w:p w14:paraId="3D1E0A57" w14:textId="77777777" w:rsidR="0076694E" w:rsidRDefault="0076694E">
            <w:pPr>
              <w:jc w:val="center"/>
              <w:rPr>
                <w:color w:val="000000"/>
                <w:lang w:val="en-GB" w:eastAsia="en-GB"/>
              </w:rPr>
            </w:pPr>
            <w:r>
              <w:rPr>
                <w:color w:val="000000"/>
                <w:lang w:eastAsia="en-GB"/>
              </w:rPr>
              <w:t>33</w:t>
            </w:r>
          </w:p>
        </w:tc>
        <w:tc>
          <w:tcPr>
            <w:tcW w:w="1060" w:type="dxa"/>
            <w:tcBorders>
              <w:top w:val="single" w:sz="4" w:space="0" w:color="auto"/>
              <w:left w:val="single" w:sz="4" w:space="0" w:color="auto"/>
              <w:bottom w:val="single" w:sz="4" w:space="0" w:color="auto"/>
              <w:right w:val="single" w:sz="4" w:space="0" w:color="auto"/>
            </w:tcBorders>
            <w:vAlign w:val="center"/>
            <w:hideMark/>
          </w:tcPr>
          <w:p w14:paraId="447F7496" w14:textId="77777777" w:rsidR="0076694E" w:rsidRDefault="0076694E">
            <w:pPr>
              <w:jc w:val="center"/>
              <w:rPr>
                <w:color w:val="000000"/>
                <w:lang w:val="en-GB" w:eastAsia="en-GB"/>
              </w:rPr>
            </w:pPr>
            <w:r>
              <w:rPr>
                <w:color w:val="000000"/>
                <w:lang w:val="en-GB" w:eastAsia="en-GB"/>
              </w:rPr>
              <w:t>453,6</w:t>
            </w:r>
          </w:p>
        </w:tc>
        <w:tc>
          <w:tcPr>
            <w:tcW w:w="1060" w:type="dxa"/>
            <w:tcBorders>
              <w:top w:val="single" w:sz="4" w:space="0" w:color="auto"/>
              <w:left w:val="single" w:sz="4" w:space="0" w:color="auto"/>
              <w:bottom w:val="single" w:sz="4" w:space="0" w:color="auto"/>
              <w:right w:val="single" w:sz="4" w:space="0" w:color="auto"/>
            </w:tcBorders>
            <w:vAlign w:val="center"/>
            <w:hideMark/>
          </w:tcPr>
          <w:p w14:paraId="68A8752F" w14:textId="77777777" w:rsidR="0076694E" w:rsidRDefault="0076694E">
            <w:pPr>
              <w:jc w:val="center"/>
              <w:rPr>
                <w:color w:val="000000"/>
                <w:lang w:val="en-GB" w:eastAsia="en-GB"/>
              </w:rPr>
            </w:pPr>
            <w:r>
              <w:rPr>
                <w:color w:val="000000"/>
                <w:lang w:val="en-GB" w:eastAsia="en-GB"/>
              </w:rPr>
              <w:t>404,5</w:t>
            </w:r>
          </w:p>
        </w:tc>
        <w:tc>
          <w:tcPr>
            <w:tcW w:w="1060" w:type="dxa"/>
            <w:tcBorders>
              <w:top w:val="single" w:sz="4" w:space="0" w:color="auto"/>
              <w:left w:val="single" w:sz="4" w:space="0" w:color="auto"/>
              <w:bottom w:val="single" w:sz="4" w:space="0" w:color="auto"/>
              <w:right w:val="single" w:sz="4" w:space="0" w:color="auto"/>
            </w:tcBorders>
            <w:vAlign w:val="center"/>
            <w:hideMark/>
          </w:tcPr>
          <w:p w14:paraId="21A46BFC" w14:textId="77777777" w:rsidR="0076694E" w:rsidRDefault="0076694E">
            <w:pPr>
              <w:jc w:val="center"/>
              <w:rPr>
                <w:color w:val="000000"/>
                <w:lang w:val="en-GB" w:eastAsia="en-GB"/>
              </w:rPr>
            </w:pPr>
            <w:r>
              <w:rPr>
                <w:color w:val="000000"/>
                <w:lang w:val="en-GB" w:eastAsia="en-GB"/>
              </w:rPr>
              <w:t>368,1</w:t>
            </w:r>
          </w:p>
        </w:tc>
        <w:tc>
          <w:tcPr>
            <w:tcW w:w="1300" w:type="dxa"/>
            <w:tcBorders>
              <w:top w:val="single" w:sz="4" w:space="0" w:color="auto"/>
              <w:left w:val="single" w:sz="4" w:space="0" w:color="auto"/>
              <w:bottom w:val="single" w:sz="4" w:space="0" w:color="auto"/>
              <w:right w:val="single" w:sz="4" w:space="0" w:color="auto"/>
            </w:tcBorders>
            <w:noWrap/>
            <w:vAlign w:val="center"/>
            <w:hideMark/>
          </w:tcPr>
          <w:p w14:paraId="3BCF6934" w14:textId="77777777" w:rsidR="0076694E" w:rsidRDefault="0076694E">
            <w:pPr>
              <w:jc w:val="right"/>
              <w:rPr>
                <w:b/>
                <w:bCs/>
                <w:color w:val="000000"/>
                <w:lang w:val="en-GB" w:eastAsia="en-GB"/>
              </w:rPr>
            </w:pPr>
            <w:r>
              <w:rPr>
                <w:b/>
                <w:bCs/>
                <w:color w:val="000000"/>
                <w:lang w:val="en-GB" w:eastAsia="en-GB"/>
              </w:rPr>
              <w:t>1.226,2</w:t>
            </w:r>
          </w:p>
        </w:tc>
      </w:tr>
      <w:tr w:rsidR="0076694E" w14:paraId="7E4D0AA4" w14:textId="77777777" w:rsidTr="0076694E">
        <w:trPr>
          <w:trHeight w:val="275"/>
        </w:trPr>
        <w:tc>
          <w:tcPr>
            <w:tcW w:w="3093" w:type="dxa"/>
            <w:tcBorders>
              <w:top w:val="single" w:sz="4" w:space="0" w:color="auto"/>
              <w:left w:val="single" w:sz="4" w:space="0" w:color="auto"/>
              <w:bottom w:val="single" w:sz="4" w:space="0" w:color="auto"/>
              <w:right w:val="single" w:sz="4" w:space="0" w:color="auto"/>
            </w:tcBorders>
            <w:vAlign w:val="center"/>
            <w:hideMark/>
          </w:tcPr>
          <w:p w14:paraId="71056998" w14:textId="77777777" w:rsidR="0076694E" w:rsidRDefault="0076694E">
            <w:pPr>
              <w:jc w:val="left"/>
              <w:rPr>
                <w:b/>
                <w:bCs/>
                <w:color w:val="000000"/>
                <w:lang w:val="en-GB" w:eastAsia="en-GB"/>
              </w:rPr>
            </w:pPr>
            <w:proofErr w:type="spellStart"/>
            <w:r>
              <w:rPr>
                <w:b/>
                <w:bCs/>
                <w:color w:val="000000"/>
                <w:lang w:val="en-GB" w:eastAsia="en-GB"/>
              </w:rPr>
              <w:t>Totale</w:t>
            </w:r>
            <w:proofErr w:type="spellEnd"/>
            <w:r>
              <w:rPr>
                <w:b/>
                <w:bCs/>
                <w:color w:val="000000"/>
                <w:lang w:val="en-GB" w:eastAsia="en-GB"/>
              </w:rPr>
              <w:t xml:space="preserve"> CAPEX</w:t>
            </w:r>
          </w:p>
        </w:tc>
        <w:tc>
          <w:tcPr>
            <w:tcW w:w="1067" w:type="dxa"/>
            <w:tcBorders>
              <w:top w:val="single" w:sz="4" w:space="0" w:color="auto"/>
              <w:left w:val="single" w:sz="4" w:space="0" w:color="auto"/>
              <w:bottom w:val="single" w:sz="4" w:space="0" w:color="auto"/>
              <w:right w:val="single" w:sz="4" w:space="0" w:color="auto"/>
            </w:tcBorders>
            <w:noWrap/>
            <w:vAlign w:val="bottom"/>
            <w:hideMark/>
          </w:tcPr>
          <w:p w14:paraId="77B0CD9F" w14:textId="77777777" w:rsidR="0076694E" w:rsidRDefault="0076694E">
            <w:pPr>
              <w:rPr>
                <w:b/>
                <w:bCs/>
                <w:color w:val="000000"/>
                <w:lang w:val="en-GB" w:eastAsia="en-GB"/>
              </w:rPr>
            </w:pPr>
          </w:p>
        </w:tc>
        <w:tc>
          <w:tcPr>
            <w:tcW w:w="1060" w:type="dxa"/>
            <w:tcBorders>
              <w:top w:val="single" w:sz="4" w:space="0" w:color="auto"/>
              <w:left w:val="single" w:sz="4" w:space="0" w:color="auto"/>
              <w:bottom w:val="single" w:sz="4" w:space="0" w:color="auto"/>
              <w:right w:val="single" w:sz="4" w:space="0" w:color="auto"/>
            </w:tcBorders>
            <w:noWrap/>
            <w:vAlign w:val="center"/>
            <w:hideMark/>
          </w:tcPr>
          <w:p w14:paraId="54CD520F" w14:textId="77777777" w:rsidR="0076694E" w:rsidRDefault="0076694E">
            <w:pPr>
              <w:jc w:val="center"/>
              <w:rPr>
                <w:b/>
                <w:bCs/>
                <w:color w:val="000000"/>
                <w:lang w:val="en-GB" w:eastAsia="en-GB"/>
              </w:rPr>
            </w:pPr>
            <w:r>
              <w:rPr>
                <w:b/>
                <w:bCs/>
                <w:color w:val="000000"/>
                <w:lang w:val="en-GB" w:eastAsia="en-GB"/>
              </w:rPr>
              <w:t>751,1</w:t>
            </w:r>
          </w:p>
        </w:tc>
        <w:tc>
          <w:tcPr>
            <w:tcW w:w="1060" w:type="dxa"/>
            <w:tcBorders>
              <w:top w:val="single" w:sz="4" w:space="0" w:color="auto"/>
              <w:left w:val="single" w:sz="4" w:space="0" w:color="auto"/>
              <w:bottom w:val="single" w:sz="4" w:space="0" w:color="auto"/>
              <w:right w:val="single" w:sz="4" w:space="0" w:color="auto"/>
            </w:tcBorders>
            <w:noWrap/>
            <w:vAlign w:val="center"/>
            <w:hideMark/>
          </w:tcPr>
          <w:p w14:paraId="63D1E8AE" w14:textId="77777777" w:rsidR="0076694E" w:rsidRDefault="0076694E">
            <w:pPr>
              <w:jc w:val="center"/>
              <w:rPr>
                <w:b/>
                <w:bCs/>
                <w:color w:val="000000"/>
                <w:lang w:val="en-GB" w:eastAsia="en-GB"/>
              </w:rPr>
            </w:pPr>
            <w:r>
              <w:rPr>
                <w:b/>
                <w:bCs/>
                <w:color w:val="000000"/>
                <w:lang w:val="en-GB" w:eastAsia="en-GB"/>
              </w:rPr>
              <w:t>669,8</w:t>
            </w:r>
          </w:p>
        </w:tc>
        <w:tc>
          <w:tcPr>
            <w:tcW w:w="1060" w:type="dxa"/>
            <w:tcBorders>
              <w:top w:val="single" w:sz="4" w:space="0" w:color="auto"/>
              <w:left w:val="single" w:sz="4" w:space="0" w:color="auto"/>
              <w:bottom w:val="single" w:sz="4" w:space="0" w:color="auto"/>
              <w:right w:val="single" w:sz="4" w:space="0" w:color="auto"/>
            </w:tcBorders>
            <w:noWrap/>
            <w:vAlign w:val="center"/>
            <w:hideMark/>
          </w:tcPr>
          <w:p w14:paraId="06D8563F" w14:textId="77777777" w:rsidR="0076694E" w:rsidRDefault="0076694E">
            <w:pPr>
              <w:jc w:val="center"/>
              <w:rPr>
                <w:b/>
                <w:bCs/>
                <w:color w:val="000000"/>
                <w:lang w:val="en-GB" w:eastAsia="en-GB"/>
              </w:rPr>
            </w:pPr>
            <w:r>
              <w:rPr>
                <w:b/>
                <w:bCs/>
                <w:color w:val="000000"/>
                <w:lang w:val="en-GB" w:eastAsia="en-GB"/>
              </w:rPr>
              <w:t>609,6</w:t>
            </w:r>
          </w:p>
        </w:tc>
        <w:tc>
          <w:tcPr>
            <w:tcW w:w="1300" w:type="dxa"/>
            <w:tcBorders>
              <w:top w:val="single" w:sz="4" w:space="0" w:color="auto"/>
              <w:left w:val="single" w:sz="4" w:space="0" w:color="auto"/>
              <w:bottom w:val="single" w:sz="4" w:space="0" w:color="auto"/>
              <w:right w:val="single" w:sz="4" w:space="0" w:color="auto"/>
            </w:tcBorders>
            <w:noWrap/>
            <w:vAlign w:val="center"/>
            <w:hideMark/>
          </w:tcPr>
          <w:p w14:paraId="34716C1B" w14:textId="77777777" w:rsidR="0076694E" w:rsidRDefault="0076694E">
            <w:pPr>
              <w:jc w:val="right"/>
              <w:rPr>
                <w:b/>
                <w:bCs/>
                <w:color w:val="000000"/>
                <w:lang w:val="en-GB" w:eastAsia="en-GB"/>
              </w:rPr>
            </w:pPr>
            <w:r>
              <w:rPr>
                <w:b/>
                <w:bCs/>
                <w:color w:val="000000"/>
                <w:lang w:val="en-GB" w:eastAsia="en-GB"/>
              </w:rPr>
              <w:t>2.030,6</w:t>
            </w:r>
          </w:p>
        </w:tc>
      </w:tr>
    </w:tbl>
    <w:p w14:paraId="6C9E36AD" w14:textId="77777777" w:rsidR="0076694E" w:rsidRDefault="0076694E" w:rsidP="0076694E">
      <w:pPr>
        <w:rPr>
          <w:lang w:eastAsia="en-GB"/>
        </w:rPr>
      </w:pPr>
    </w:p>
    <w:p w14:paraId="0CA489DB" w14:textId="77777777" w:rsidR="0076694E" w:rsidRDefault="0076694E" w:rsidP="0076694E">
      <w:pPr>
        <w:rPr>
          <w:lang w:eastAsia="en-GB"/>
        </w:rPr>
      </w:pPr>
      <w:r>
        <w:rPr>
          <w:lang w:eastAsia="en-GB"/>
        </w:rPr>
        <w:t>Dai dati riportati nello studio Deloitte, si evince che il rapporto fra il costo dell’investimento e la capacità produttiva dell’impianto è di 50 euro/kWh, un valore inferiore rispetto alla forchetta di 66-177 euro/kWh fornita dallo studio del JRC del 2017</w:t>
      </w:r>
      <w:r>
        <w:t xml:space="preserve"> </w:t>
      </w:r>
      <w:sdt>
        <w:sdtPr>
          <w:id w:val="1710379363"/>
          <w:citation/>
        </w:sdtPr>
        <w:sdtContent>
          <w:r>
            <w:fldChar w:fldCharType="begin"/>
          </w:r>
          <w:r>
            <w:instrText xml:space="preserve"> CITATION Ste17 \l 1040 </w:instrText>
          </w:r>
          <w:r>
            <w:fldChar w:fldCharType="separate"/>
          </w:r>
          <w:r>
            <w:rPr>
              <w:noProof/>
            </w:rPr>
            <w:t>[1]</w:t>
          </w:r>
          <w:r>
            <w:fldChar w:fldCharType="end"/>
          </w:r>
        </w:sdtContent>
      </w:sdt>
      <w:r>
        <w:t>, sintomo della forte innovazione tecnologica orientata alla riduzione dei costi degli impianti più recenti</w:t>
      </w:r>
      <w:r>
        <w:rPr>
          <w:lang w:eastAsia="en-GB"/>
        </w:rPr>
        <w:t xml:space="preserve">. </w:t>
      </w:r>
    </w:p>
    <w:p w14:paraId="1F49458A" w14:textId="77777777" w:rsidR="0076694E" w:rsidRDefault="0076694E" w:rsidP="0076694E">
      <w:pPr>
        <w:rPr>
          <w:lang w:eastAsia="en-GB"/>
        </w:rPr>
      </w:pPr>
      <w:r>
        <w:rPr>
          <w:lang w:eastAsia="en-GB"/>
        </w:rPr>
        <w:t>Per quanto riguarda i costi relativi all’esercizio dello stabilimento (OPEX), l’analisi input-output ha considerato l’effetto sull’economia relativo agli OPEX nei primi 6 anni di esercizio (</w:t>
      </w:r>
      <w:r>
        <w:rPr>
          <w:lang w:eastAsia="en-GB"/>
        </w:rPr>
        <w:fldChar w:fldCharType="begin"/>
      </w:r>
      <w:r>
        <w:rPr>
          <w:lang w:eastAsia="en-GB"/>
        </w:rPr>
        <w:instrText xml:space="preserve"> REF _Ref140742074 \h </w:instrText>
      </w:r>
      <w:r>
        <w:rPr>
          <w:lang w:eastAsia="en-GB"/>
        </w:rPr>
      </w:r>
      <w:r>
        <w:rPr>
          <w:lang w:eastAsia="en-GB"/>
        </w:rPr>
        <w:fldChar w:fldCharType="separate"/>
      </w:r>
      <w:r>
        <w:t xml:space="preserve">Tabella </w:t>
      </w:r>
      <w:r>
        <w:rPr>
          <w:noProof/>
        </w:rPr>
        <w:t>2</w:t>
      </w:r>
      <w:r>
        <w:t>.</w:t>
      </w:r>
      <w:r>
        <w:rPr>
          <w:noProof/>
        </w:rPr>
        <w:t>4</w:t>
      </w:r>
      <w:r>
        <w:rPr>
          <w:lang w:eastAsia="en-GB"/>
        </w:rPr>
        <w:fldChar w:fldCharType="end"/>
      </w:r>
      <w:r>
        <w:rPr>
          <w:lang w:eastAsia="en-GB"/>
        </w:rPr>
        <w:t>). In media si prevedono costi operativi per circa 2,2 miliardi di euro l’anno, con un’incidenza molto ridotta del costo del lavoro (inferiore all’1%). In base a questi dati, i costi operativi unitari del primo anno sono pari a circa 60 euro/kWh di produzione.</w:t>
      </w:r>
    </w:p>
    <w:p w14:paraId="58FD94B3" w14:textId="77777777" w:rsidR="0076694E" w:rsidRDefault="0076694E" w:rsidP="0076694E">
      <w:pPr>
        <w:pStyle w:val="Didascalia"/>
        <w:keepNext/>
      </w:pPr>
      <w:bookmarkStart w:id="175" w:name="_Ref140742074"/>
      <w:r>
        <w:t xml:space="preserve">Tabella </w:t>
      </w:r>
      <w:r>
        <w:fldChar w:fldCharType="begin"/>
      </w:r>
      <w:r>
        <w:instrText xml:space="preserve"> STYLEREF 1 \s </w:instrText>
      </w:r>
      <w:r>
        <w:fldChar w:fldCharType="separate"/>
      </w:r>
      <w:r>
        <w:t>2</w:t>
      </w:r>
      <w:r>
        <w:fldChar w:fldCharType="end"/>
      </w:r>
      <w:r>
        <w:t>.</w:t>
      </w:r>
      <w:r>
        <w:fldChar w:fldCharType="begin"/>
      </w:r>
      <w:r>
        <w:instrText xml:space="preserve"> SEQ Tabella \* ARABIC \s 1 </w:instrText>
      </w:r>
      <w:r>
        <w:fldChar w:fldCharType="separate"/>
      </w:r>
      <w:r>
        <w:t>4</w:t>
      </w:r>
      <w:r>
        <w:fldChar w:fldCharType="end"/>
      </w:r>
      <w:bookmarkEnd w:id="175"/>
      <w:r>
        <w:t xml:space="preserve"> - OPEX di progetto Gigafactory 40 GWh nel periodo di esercizio 2026-2031 (valori in milioni di euro2020)</w:t>
      </w:r>
    </w:p>
    <w:tbl>
      <w:tblPr>
        <w:tblW w:w="0" w:type="auto"/>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0"/>
        <w:gridCol w:w="1034"/>
        <w:gridCol w:w="686"/>
        <w:gridCol w:w="670"/>
        <w:gridCol w:w="684"/>
        <w:gridCol w:w="671"/>
        <w:gridCol w:w="679"/>
        <w:gridCol w:w="670"/>
        <w:gridCol w:w="907"/>
      </w:tblGrid>
      <w:tr w:rsidR="0076694E" w14:paraId="3AB97F41" w14:textId="77777777" w:rsidTr="0076694E">
        <w:trPr>
          <w:trHeight w:val="510"/>
        </w:trPr>
        <w:tc>
          <w:tcPr>
            <w:tcW w:w="2930" w:type="dxa"/>
            <w:tcBorders>
              <w:top w:val="single" w:sz="4" w:space="0" w:color="auto"/>
              <w:left w:val="single" w:sz="4" w:space="0" w:color="auto"/>
              <w:bottom w:val="single" w:sz="4" w:space="0" w:color="auto"/>
              <w:right w:val="single" w:sz="4" w:space="0" w:color="auto"/>
            </w:tcBorders>
            <w:vAlign w:val="center"/>
            <w:hideMark/>
          </w:tcPr>
          <w:p w14:paraId="133E8181" w14:textId="77777777" w:rsidR="0076694E" w:rsidRDefault="0076694E"/>
        </w:tc>
        <w:tc>
          <w:tcPr>
            <w:tcW w:w="0" w:type="auto"/>
            <w:tcBorders>
              <w:top w:val="single" w:sz="4" w:space="0" w:color="auto"/>
              <w:left w:val="single" w:sz="4" w:space="0" w:color="auto"/>
              <w:bottom w:val="single" w:sz="4" w:space="0" w:color="auto"/>
              <w:right w:val="single" w:sz="4" w:space="0" w:color="auto"/>
            </w:tcBorders>
            <w:vAlign w:val="center"/>
            <w:hideMark/>
          </w:tcPr>
          <w:p w14:paraId="5FFAE99C" w14:textId="77777777" w:rsidR="0076694E" w:rsidRDefault="0076694E">
            <w:pPr>
              <w:jc w:val="center"/>
              <w:rPr>
                <w:b/>
                <w:bCs/>
                <w:color w:val="000000"/>
                <w:lang w:val="en-GB" w:eastAsia="en-GB"/>
              </w:rPr>
            </w:pPr>
            <w:r>
              <w:rPr>
                <w:b/>
                <w:bCs/>
                <w:color w:val="000000"/>
                <w:lang w:eastAsia="en-GB"/>
              </w:rPr>
              <w:t>Cod. NACE</w:t>
            </w:r>
          </w:p>
        </w:tc>
        <w:tc>
          <w:tcPr>
            <w:tcW w:w="0" w:type="auto"/>
            <w:tcBorders>
              <w:top w:val="single" w:sz="4" w:space="0" w:color="auto"/>
              <w:left w:val="single" w:sz="4" w:space="0" w:color="auto"/>
              <w:bottom w:val="single" w:sz="4" w:space="0" w:color="auto"/>
              <w:right w:val="single" w:sz="4" w:space="0" w:color="auto"/>
            </w:tcBorders>
            <w:vAlign w:val="center"/>
            <w:hideMark/>
          </w:tcPr>
          <w:p w14:paraId="37E0E4E8" w14:textId="77777777" w:rsidR="0076694E" w:rsidRDefault="0076694E">
            <w:pPr>
              <w:jc w:val="center"/>
              <w:rPr>
                <w:b/>
                <w:bCs/>
                <w:color w:val="000000"/>
                <w:lang w:val="en-GB" w:eastAsia="en-GB"/>
              </w:rPr>
            </w:pPr>
            <w:r>
              <w:rPr>
                <w:b/>
                <w:bCs/>
                <w:color w:val="000000"/>
                <w:lang w:eastAsia="en-GB"/>
              </w:rPr>
              <w:t>2026</w:t>
            </w:r>
          </w:p>
        </w:tc>
        <w:tc>
          <w:tcPr>
            <w:tcW w:w="0" w:type="auto"/>
            <w:tcBorders>
              <w:top w:val="single" w:sz="4" w:space="0" w:color="auto"/>
              <w:left w:val="single" w:sz="4" w:space="0" w:color="auto"/>
              <w:bottom w:val="single" w:sz="4" w:space="0" w:color="auto"/>
              <w:right w:val="single" w:sz="4" w:space="0" w:color="auto"/>
            </w:tcBorders>
            <w:vAlign w:val="center"/>
            <w:hideMark/>
          </w:tcPr>
          <w:p w14:paraId="49BA6CF3" w14:textId="77777777" w:rsidR="0076694E" w:rsidRDefault="0076694E">
            <w:pPr>
              <w:jc w:val="center"/>
              <w:rPr>
                <w:b/>
                <w:bCs/>
                <w:color w:val="000000"/>
                <w:lang w:val="en-GB" w:eastAsia="en-GB"/>
              </w:rPr>
            </w:pPr>
            <w:r>
              <w:rPr>
                <w:b/>
                <w:bCs/>
                <w:color w:val="000000"/>
                <w:lang w:eastAsia="en-GB"/>
              </w:rPr>
              <w:t>2027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F289DC" w14:textId="77777777" w:rsidR="0076694E" w:rsidRDefault="0076694E">
            <w:pPr>
              <w:jc w:val="center"/>
              <w:rPr>
                <w:b/>
                <w:bCs/>
                <w:color w:val="000000"/>
                <w:lang w:val="en-GB" w:eastAsia="en-GB"/>
              </w:rPr>
            </w:pPr>
            <w:r>
              <w:rPr>
                <w:b/>
                <w:bCs/>
                <w:color w:val="000000"/>
                <w:lang w:eastAsia="en-GB"/>
              </w:rPr>
              <w:t>2028</w:t>
            </w:r>
          </w:p>
        </w:tc>
        <w:tc>
          <w:tcPr>
            <w:tcW w:w="0" w:type="auto"/>
            <w:tcBorders>
              <w:top w:val="single" w:sz="4" w:space="0" w:color="auto"/>
              <w:left w:val="single" w:sz="4" w:space="0" w:color="auto"/>
              <w:bottom w:val="single" w:sz="4" w:space="0" w:color="auto"/>
              <w:right w:val="single" w:sz="4" w:space="0" w:color="auto"/>
            </w:tcBorders>
            <w:vAlign w:val="center"/>
            <w:hideMark/>
          </w:tcPr>
          <w:p w14:paraId="669F7FC2" w14:textId="77777777" w:rsidR="0076694E" w:rsidRDefault="0076694E">
            <w:pPr>
              <w:jc w:val="center"/>
              <w:rPr>
                <w:b/>
                <w:bCs/>
                <w:color w:val="000000"/>
                <w:lang w:val="en-GB" w:eastAsia="en-GB"/>
              </w:rPr>
            </w:pPr>
            <w:r>
              <w:rPr>
                <w:b/>
                <w:bCs/>
                <w:color w:val="000000"/>
                <w:lang w:val="en-GB" w:eastAsia="en-GB"/>
              </w:rPr>
              <w:t>2029</w:t>
            </w:r>
          </w:p>
        </w:tc>
        <w:tc>
          <w:tcPr>
            <w:tcW w:w="0" w:type="auto"/>
            <w:tcBorders>
              <w:top w:val="single" w:sz="4" w:space="0" w:color="auto"/>
              <w:left w:val="single" w:sz="4" w:space="0" w:color="auto"/>
              <w:bottom w:val="single" w:sz="4" w:space="0" w:color="auto"/>
              <w:right w:val="single" w:sz="4" w:space="0" w:color="auto"/>
            </w:tcBorders>
            <w:vAlign w:val="center"/>
            <w:hideMark/>
          </w:tcPr>
          <w:p w14:paraId="0FF51038" w14:textId="77777777" w:rsidR="0076694E" w:rsidRDefault="0076694E">
            <w:pPr>
              <w:jc w:val="center"/>
              <w:rPr>
                <w:b/>
                <w:bCs/>
                <w:color w:val="000000"/>
                <w:lang w:val="en-GB" w:eastAsia="en-GB"/>
              </w:rPr>
            </w:pPr>
            <w:r>
              <w:rPr>
                <w:b/>
                <w:bCs/>
                <w:color w:val="000000"/>
                <w:lang w:val="en-GB" w:eastAsia="en-GB"/>
              </w:rPr>
              <w:t>2030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7BE68C" w14:textId="77777777" w:rsidR="0076694E" w:rsidRDefault="0076694E">
            <w:pPr>
              <w:jc w:val="center"/>
              <w:rPr>
                <w:b/>
                <w:bCs/>
                <w:color w:val="000000"/>
                <w:lang w:val="en-GB" w:eastAsia="en-GB"/>
              </w:rPr>
            </w:pPr>
            <w:r>
              <w:rPr>
                <w:b/>
                <w:bCs/>
                <w:color w:val="000000"/>
                <w:lang w:val="en-GB" w:eastAsia="en-GB"/>
              </w:rPr>
              <w:t>2031</w:t>
            </w:r>
          </w:p>
        </w:tc>
        <w:tc>
          <w:tcPr>
            <w:tcW w:w="907" w:type="dxa"/>
            <w:tcBorders>
              <w:top w:val="single" w:sz="4" w:space="0" w:color="auto"/>
              <w:left w:val="single" w:sz="4" w:space="0" w:color="auto"/>
              <w:bottom w:val="single" w:sz="4" w:space="0" w:color="auto"/>
              <w:right w:val="single" w:sz="4" w:space="0" w:color="auto"/>
            </w:tcBorders>
            <w:noWrap/>
            <w:vAlign w:val="center"/>
            <w:hideMark/>
          </w:tcPr>
          <w:p w14:paraId="77485728" w14:textId="77777777" w:rsidR="0076694E" w:rsidRDefault="0076694E">
            <w:pPr>
              <w:ind w:left="-110" w:right="-94"/>
              <w:jc w:val="center"/>
              <w:rPr>
                <w:b/>
                <w:bCs/>
                <w:color w:val="000000"/>
                <w:lang w:val="en-GB" w:eastAsia="en-GB"/>
              </w:rPr>
            </w:pPr>
            <w:proofErr w:type="spellStart"/>
            <w:r>
              <w:rPr>
                <w:b/>
                <w:bCs/>
                <w:color w:val="000000"/>
                <w:lang w:val="en-GB" w:eastAsia="en-GB"/>
              </w:rPr>
              <w:t>Totale</w:t>
            </w:r>
            <w:proofErr w:type="spellEnd"/>
          </w:p>
          <w:p w14:paraId="2D44929E" w14:textId="77777777" w:rsidR="0076694E" w:rsidRDefault="0076694E">
            <w:pPr>
              <w:ind w:left="-110" w:right="-94"/>
              <w:jc w:val="center"/>
              <w:rPr>
                <w:b/>
                <w:bCs/>
                <w:color w:val="000000"/>
                <w:lang w:val="en-GB" w:eastAsia="en-GB"/>
              </w:rPr>
            </w:pPr>
            <w:r>
              <w:rPr>
                <w:b/>
                <w:bCs/>
                <w:color w:val="000000"/>
                <w:lang w:val="en-GB" w:eastAsia="en-GB"/>
              </w:rPr>
              <w:t>2026-2031</w:t>
            </w:r>
          </w:p>
        </w:tc>
      </w:tr>
      <w:tr w:rsidR="0076694E" w14:paraId="6E480D6C" w14:textId="77777777" w:rsidTr="0076694E">
        <w:trPr>
          <w:trHeight w:val="531"/>
        </w:trPr>
        <w:tc>
          <w:tcPr>
            <w:tcW w:w="2930" w:type="dxa"/>
            <w:tcBorders>
              <w:top w:val="single" w:sz="4" w:space="0" w:color="auto"/>
              <w:left w:val="single" w:sz="4" w:space="0" w:color="auto"/>
              <w:bottom w:val="single" w:sz="4" w:space="0" w:color="auto"/>
              <w:right w:val="single" w:sz="4" w:space="0" w:color="auto"/>
            </w:tcBorders>
            <w:vAlign w:val="center"/>
            <w:hideMark/>
          </w:tcPr>
          <w:p w14:paraId="7953C1DE" w14:textId="77777777" w:rsidR="0076694E" w:rsidRDefault="0076694E">
            <w:pPr>
              <w:jc w:val="left"/>
              <w:rPr>
                <w:color w:val="000000"/>
                <w:lang w:val="en-GB" w:eastAsia="en-GB"/>
              </w:rPr>
            </w:pPr>
            <w:proofErr w:type="spellStart"/>
            <w:r>
              <w:rPr>
                <w:color w:val="000000"/>
                <w:lang w:val="en-GB" w:eastAsia="en-GB"/>
              </w:rPr>
              <w:t>Fabbricazione</w:t>
            </w:r>
            <w:proofErr w:type="spellEnd"/>
            <w:r>
              <w:rPr>
                <w:color w:val="000000"/>
                <w:lang w:val="en-GB" w:eastAsia="en-GB"/>
              </w:rPr>
              <w:t xml:space="preserve"> di </w:t>
            </w:r>
            <w:proofErr w:type="spellStart"/>
            <w:r>
              <w:rPr>
                <w:color w:val="000000"/>
                <w:lang w:val="en-GB" w:eastAsia="en-GB"/>
              </w:rPr>
              <w:t>apparecchiature</w:t>
            </w:r>
            <w:proofErr w:type="spellEnd"/>
            <w:r>
              <w:rPr>
                <w:color w:val="000000"/>
                <w:lang w:val="en-GB" w:eastAsia="en-GB"/>
              </w:rPr>
              <w:t xml:space="preserve"> </w:t>
            </w:r>
            <w:proofErr w:type="spellStart"/>
            <w:r>
              <w:rPr>
                <w:color w:val="000000"/>
                <w:lang w:val="en-GB" w:eastAsia="en-GB"/>
              </w:rPr>
              <w:t>elettriche</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1D415903" w14:textId="77777777" w:rsidR="0076694E" w:rsidRDefault="0076694E">
            <w:pPr>
              <w:jc w:val="center"/>
              <w:rPr>
                <w:color w:val="000000"/>
                <w:lang w:val="en-GB" w:eastAsia="en-GB"/>
              </w:rPr>
            </w:pPr>
            <w:r>
              <w:rPr>
                <w:color w:val="000000"/>
                <w:lang w:eastAsia="en-GB"/>
              </w:rPr>
              <w:t>27</w:t>
            </w:r>
          </w:p>
        </w:tc>
        <w:tc>
          <w:tcPr>
            <w:tcW w:w="0" w:type="auto"/>
            <w:tcBorders>
              <w:top w:val="single" w:sz="4" w:space="0" w:color="auto"/>
              <w:left w:val="single" w:sz="4" w:space="0" w:color="auto"/>
              <w:bottom w:val="single" w:sz="4" w:space="0" w:color="auto"/>
              <w:right w:val="single" w:sz="4" w:space="0" w:color="auto"/>
            </w:tcBorders>
            <w:vAlign w:val="center"/>
            <w:hideMark/>
          </w:tcPr>
          <w:p w14:paraId="6F008933" w14:textId="77777777" w:rsidR="0076694E" w:rsidRDefault="0076694E">
            <w:pPr>
              <w:jc w:val="center"/>
              <w:rPr>
                <w:color w:val="000000"/>
                <w:lang w:val="en-GB" w:eastAsia="en-GB"/>
              </w:rPr>
            </w:pPr>
            <w:r>
              <w:rPr>
                <w:color w:val="000000"/>
                <w:lang w:val="en-GB" w:eastAsia="en-GB"/>
              </w:rPr>
              <w:t>1724</w:t>
            </w:r>
          </w:p>
        </w:tc>
        <w:tc>
          <w:tcPr>
            <w:tcW w:w="0" w:type="auto"/>
            <w:tcBorders>
              <w:top w:val="single" w:sz="4" w:space="0" w:color="auto"/>
              <w:left w:val="single" w:sz="4" w:space="0" w:color="auto"/>
              <w:bottom w:val="single" w:sz="4" w:space="0" w:color="auto"/>
              <w:right w:val="single" w:sz="4" w:space="0" w:color="auto"/>
            </w:tcBorders>
            <w:vAlign w:val="center"/>
            <w:hideMark/>
          </w:tcPr>
          <w:p w14:paraId="029C63D0" w14:textId="77777777" w:rsidR="0076694E" w:rsidRDefault="0076694E">
            <w:pPr>
              <w:jc w:val="center"/>
              <w:rPr>
                <w:color w:val="000000"/>
                <w:lang w:val="en-GB" w:eastAsia="en-GB"/>
              </w:rPr>
            </w:pPr>
            <w:r>
              <w:rPr>
                <w:color w:val="000000"/>
                <w:lang w:val="en-GB" w:eastAsia="en-GB"/>
              </w:rPr>
              <w:t>1605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4ADE6D2" w14:textId="77777777" w:rsidR="0076694E" w:rsidRDefault="0076694E">
            <w:pPr>
              <w:jc w:val="center"/>
              <w:rPr>
                <w:color w:val="000000"/>
                <w:lang w:val="en-GB" w:eastAsia="en-GB"/>
              </w:rPr>
            </w:pPr>
            <w:r>
              <w:rPr>
                <w:color w:val="000000"/>
                <w:lang w:val="en-GB" w:eastAsia="en-GB"/>
              </w:rPr>
              <w:t>1566</w:t>
            </w:r>
          </w:p>
        </w:tc>
        <w:tc>
          <w:tcPr>
            <w:tcW w:w="0" w:type="auto"/>
            <w:tcBorders>
              <w:top w:val="single" w:sz="4" w:space="0" w:color="auto"/>
              <w:left w:val="single" w:sz="4" w:space="0" w:color="auto"/>
              <w:bottom w:val="single" w:sz="4" w:space="0" w:color="auto"/>
              <w:right w:val="single" w:sz="4" w:space="0" w:color="auto"/>
            </w:tcBorders>
            <w:vAlign w:val="center"/>
            <w:hideMark/>
          </w:tcPr>
          <w:p w14:paraId="5E7CF256" w14:textId="77777777" w:rsidR="0076694E" w:rsidRDefault="0076694E">
            <w:pPr>
              <w:jc w:val="center"/>
              <w:rPr>
                <w:color w:val="000000"/>
                <w:lang w:val="en-GB" w:eastAsia="en-GB"/>
              </w:rPr>
            </w:pPr>
            <w:r>
              <w:rPr>
                <w:color w:val="000000"/>
                <w:lang w:val="en-GB" w:eastAsia="en-GB"/>
              </w:rPr>
              <w:t>1526</w:t>
            </w:r>
          </w:p>
        </w:tc>
        <w:tc>
          <w:tcPr>
            <w:tcW w:w="0" w:type="auto"/>
            <w:tcBorders>
              <w:top w:val="single" w:sz="4" w:space="0" w:color="auto"/>
              <w:left w:val="single" w:sz="4" w:space="0" w:color="auto"/>
              <w:bottom w:val="single" w:sz="4" w:space="0" w:color="auto"/>
              <w:right w:val="single" w:sz="4" w:space="0" w:color="auto"/>
            </w:tcBorders>
            <w:vAlign w:val="center"/>
            <w:hideMark/>
          </w:tcPr>
          <w:p w14:paraId="7A69BB3C" w14:textId="77777777" w:rsidR="0076694E" w:rsidRDefault="0076694E">
            <w:pPr>
              <w:jc w:val="center"/>
              <w:rPr>
                <w:color w:val="000000"/>
                <w:lang w:val="en-GB" w:eastAsia="en-GB"/>
              </w:rPr>
            </w:pPr>
            <w:r>
              <w:rPr>
                <w:color w:val="000000"/>
                <w:lang w:val="en-GB" w:eastAsia="en-GB"/>
              </w:rPr>
              <w:t>1487</w:t>
            </w:r>
          </w:p>
        </w:tc>
        <w:tc>
          <w:tcPr>
            <w:tcW w:w="0" w:type="auto"/>
            <w:tcBorders>
              <w:top w:val="single" w:sz="4" w:space="0" w:color="auto"/>
              <w:left w:val="single" w:sz="4" w:space="0" w:color="auto"/>
              <w:bottom w:val="single" w:sz="4" w:space="0" w:color="auto"/>
              <w:right w:val="single" w:sz="4" w:space="0" w:color="auto"/>
            </w:tcBorders>
            <w:vAlign w:val="center"/>
            <w:hideMark/>
          </w:tcPr>
          <w:p w14:paraId="4540DF83" w14:textId="77777777" w:rsidR="0076694E" w:rsidRDefault="0076694E">
            <w:pPr>
              <w:jc w:val="center"/>
              <w:rPr>
                <w:color w:val="000000"/>
                <w:lang w:val="en-GB" w:eastAsia="en-GB"/>
              </w:rPr>
            </w:pPr>
            <w:r>
              <w:rPr>
                <w:color w:val="000000"/>
                <w:lang w:val="en-GB" w:eastAsia="en-GB"/>
              </w:rPr>
              <w:t>1520</w:t>
            </w:r>
          </w:p>
        </w:tc>
        <w:tc>
          <w:tcPr>
            <w:tcW w:w="907" w:type="dxa"/>
            <w:tcBorders>
              <w:top w:val="single" w:sz="4" w:space="0" w:color="auto"/>
              <w:left w:val="single" w:sz="4" w:space="0" w:color="auto"/>
              <w:bottom w:val="single" w:sz="4" w:space="0" w:color="auto"/>
              <w:right w:val="single" w:sz="4" w:space="0" w:color="auto"/>
            </w:tcBorders>
            <w:vAlign w:val="center"/>
            <w:hideMark/>
          </w:tcPr>
          <w:p w14:paraId="64CB8206" w14:textId="77777777" w:rsidR="0076694E" w:rsidRDefault="0076694E">
            <w:pPr>
              <w:ind w:left="-110" w:right="-94"/>
              <w:jc w:val="center"/>
              <w:rPr>
                <w:b/>
                <w:bCs/>
                <w:color w:val="000000"/>
                <w:lang w:val="en-GB" w:eastAsia="en-GB"/>
              </w:rPr>
            </w:pPr>
            <w:r>
              <w:rPr>
                <w:b/>
                <w:bCs/>
                <w:color w:val="000000"/>
                <w:lang w:val="en-GB" w:eastAsia="en-GB"/>
              </w:rPr>
              <w:t>9.428</w:t>
            </w:r>
          </w:p>
        </w:tc>
      </w:tr>
      <w:tr w:rsidR="0076694E" w14:paraId="3F053704" w14:textId="77777777" w:rsidTr="0076694E">
        <w:trPr>
          <w:trHeight w:val="411"/>
        </w:trPr>
        <w:tc>
          <w:tcPr>
            <w:tcW w:w="2930" w:type="dxa"/>
            <w:tcBorders>
              <w:top w:val="single" w:sz="4" w:space="0" w:color="auto"/>
              <w:left w:val="single" w:sz="4" w:space="0" w:color="auto"/>
              <w:bottom w:val="single" w:sz="4" w:space="0" w:color="auto"/>
              <w:right w:val="single" w:sz="4" w:space="0" w:color="auto"/>
            </w:tcBorders>
            <w:vAlign w:val="center"/>
            <w:hideMark/>
          </w:tcPr>
          <w:p w14:paraId="5D37E1FE" w14:textId="77777777" w:rsidR="0076694E" w:rsidRDefault="0076694E">
            <w:pPr>
              <w:jc w:val="left"/>
              <w:rPr>
                <w:color w:val="000000"/>
                <w:lang w:eastAsia="en-GB"/>
              </w:rPr>
            </w:pPr>
            <w:r>
              <w:rPr>
                <w:color w:val="000000"/>
                <w:lang w:eastAsia="en-GB"/>
              </w:rPr>
              <w:t>Fornitura di energia elettrica, gas, vapore e aria condizionata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43E5AD8E" w14:textId="77777777" w:rsidR="0076694E" w:rsidRDefault="0076694E">
            <w:pPr>
              <w:jc w:val="center"/>
              <w:rPr>
                <w:color w:val="000000"/>
                <w:lang w:val="en-GB" w:eastAsia="en-GB"/>
              </w:rPr>
            </w:pPr>
            <w:r>
              <w:rPr>
                <w:color w:val="000000"/>
                <w:lang w:eastAsia="en-GB"/>
              </w:rPr>
              <w:t>35</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00A15" w14:textId="77777777" w:rsidR="0076694E" w:rsidRDefault="0076694E">
            <w:pPr>
              <w:jc w:val="center"/>
              <w:rPr>
                <w:color w:val="000000"/>
                <w:lang w:val="en-GB" w:eastAsia="en-GB"/>
              </w:rPr>
            </w:pPr>
            <w:r>
              <w:rPr>
                <w:color w:val="000000"/>
                <w:lang w:val="en-GB" w:eastAsia="en-GB"/>
              </w:rPr>
              <w:t>137</w:t>
            </w:r>
          </w:p>
        </w:tc>
        <w:tc>
          <w:tcPr>
            <w:tcW w:w="0" w:type="auto"/>
            <w:tcBorders>
              <w:top w:val="single" w:sz="4" w:space="0" w:color="auto"/>
              <w:left w:val="single" w:sz="4" w:space="0" w:color="auto"/>
              <w:bottom w:val="single" w:sz="4" w:space="0" w:color="auto"/>
              <w:right w:val="single" w:sz="4" w:space="0" w:color="auto"/>
            </w:tcBorders>
            <w:vAlign w:val="center"/>
            <w:hideMark/>
          </w:tcPr>
          <w:p w14:paraId="7CCFBE3D" w14:textId="77777777" w:rsidR="0076694E" w:rsidRDefault="0076694E">
            <w:pPr>
              <w:jc w:val="center"/>
              <w:rPr>
                <w:color w:val="000000"/>
                <w:lang w:val="en-GB" w:eastAsia="en-GB"/>
              </w:rPr>
            </w:pPr>
            <w:r>
              <w:rPr>
                <w:color w:val="000000"/>
                <w:lang w:val="en-GB" w:eastAsia="en-GB"/>
              </w:rPr>
              <w:t>128</w:t>
            </w:r>
          </w:p>
        </w:tc>
        <w:tc>
          <w:tcPr>
            <w:tcW w:w="0" w:type="auto"/>
            <w:tcBorders>
              <w:top w:val="single" w:sz="4" w:space="0" w:color="auto"/>
              <w:left w:val="single" w:sz="4" w:space="0" w:color="auto"/>
              <w:bottom w:val="single" w:sz="4" w:space="0" w:color="auto"/>
              <w:right w:val="single" w:sz="4" w:space="0" w:color="auto"/>
            </w:tcBorders>
            <w:vAlign w:val="center"/>
            <w:hideMark/>
          </w:tcPr>
          <w:p w14:paraId="48C2189B" w14:textId="77777777" w:rsidR="0076694E" w:rsidRDefault="0076694E">
            <w:pPr>
              <w:jc w:val="center"/>
              <w:rPr>
                <w:color w:val="000000"/>
                <w:lang w:val="en-GB" w:eastAsia="en-GB"/>
              </w:rPr>
            </w:pPr>
            <w:r>
              <w:rPr>
                <w:color w:val="000000"/>
                <w:lang w:val="en-GB" w:eastAsia="en-GB"/>
              </w:rPr>
              <w:t>125</w:t>
            </w:r>
          </w:p>
        </w:tc>
        <w:tc>
          <w:tcPr>
            <w:tcW w:w="0" w:type="auto"/>
            <w:tcBorders>
              <w:top w:val="single" w:sz="4" w:space="0" w:color="auto"/>
              <w:left w:val="single" w:sz="4" w:space="0" w:color="auto"/>
              <w:bottom w:val="single" w:sz="4" w:space="0" w:color="auto"/>
              <w:right w:val="single" w:sz="4" w:space="0" w:color="auto"/>
            </w:tcBorders>
            <w:vAlign w:val="center"/>
            <w:hideMark/>
          </w:tcPr>
          <w:p w14:paraId="5936C242" w14:textId="77777777" w:rsidR="0076694E" w:rsidRDefault="0076694E">
            <w:pPr>
              <w:jc w:val="center"/>
              <w:rPr>
                <w:color w:val="000000"/>
                <w:lang w:val="en-GB" w:eastAsia="en-GB"/>
              </w:rPr>
            </w:pPr>
            <w:r>
              <w:rPr>
                <w:color w:val="000000"/>
                <w:lang w:val="en-GB" w:eastAsia="en-GB"/>
              </w:rPr>
              <w:t>122</w:t>
            </w:r>
          </w:p>
        </w:tc>
        <w:tc>
          <w:tcPr>
            <w:tcW w:w="0" w:type="auto"/>
            <w:tcBorders>
              <w:top w:val="single" w:sz="4" w:space="0" w:color="auto"/>
              <w:left w:val="single" w:sz="4" w:space="0" w:color="auto"/>
              <w:bottom w:val="single" w:sz="4" w:space="0" w:color="auto"/>
              <w:right w:val="single" w:sz="4" w:space="0" w:color="auto"/>
            </w:tcBorders>
            <w:vAlign w:val="center"/>
            <w:hideMark/>
          </w:tcPr>
          <w:p w14:paraId="24C7308D" w14:textId="77777777" w:rsidR="0076694E" w:rsidRDefault="0076694E">
            <w:pPr>
              <w:jc w:val="center"/>
              <w:rPr>
                <w:color w:val="000000"/>
                <w:lang w:val="en-GB" w:eastAsia="en-GB"/>
              </w:rPr>
            </w:pPr>
            <w:r>
              <w:rPr>
                <w:color w:val="000000"/>
                <w:lang w:val="en-GB" w:eastAsia="en-GB"/>
              </w:rPr>
              <w:t>118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89E4B25" w14:textId="77777777" w:rsidR="0076694E" w:rsidRDefault="0076694E">
            <w:pPr>
              <w:jc w:val="center"/>
              <w:rPr>
                <w:color w:val="000000"/>
                <w:lang w:val="en-GB" w:eastAsia="en-GB"/>
              </w:rPr>
            </w:pPr>
            <w:r>
              <w:rPr>
                <w:color w:val="000000"/>
                <w:lang w:val="en-GB" w:eastAsia="en-GB"/>
              </w:rPr>
              <w:t>121</w:t>
            </w:r>
          </w:p>
        </w:tc>
        <w:tc>
          <w:tcPr>
            <w:tcW w:w="907" w:type="dxa"/>
            <w:tcBorders>
              <w:top w:val="single" w:sz="4" w:space="0" w:color="auto"/>
              <w:left w:val="single" w:sz="4" w:space="0" w:color="auto"/>
              <w:bottom w:val="single" w:sz="4" w:space="0" w:color="auto"/>
              <w:right w:val="single" w:sz="4" w:space="0" w:color="auto"/>
            </w:tcBorders>
            <w:vAlign w:val="center"/>
            <w:hideMark/>
          </w:tcPr>
          <w:p w14:paraId="3BB58D94" w14:textId="77777777" w:rsidR="0076694E" w:rsidRDefault="0076694E">
            <w:pPr>
              <w:ind w:left="-110" w:right="-94"/>
              <w:jc w:val="center"/>
              <w:rPr>
                <w:b/>
                <w:bCs/>
                <w:color w:val="000000"/>
                <w:lang w:val="en-GB" w:eastAsia="en-GB"/>
              </w:rPr>
            </w:pPr>
            <w:r>
              <w:rPr>
                <w:b/>
                <w:bCs/>
                <w:color w:val="000000"/>
                <w:lang w:val="en-GB" w:eastAsia="en-GB"/>
              </w:rPr>
              <w:t>751</w:t>
            </w:r>
          </w:p>
        </w:tc>
      </w:tr>
      <w:tr w:rsidR="0076694E" w14:paraId="41796AA0" w14:textId="77777777" w:rsidTr="0076694E">
        <w:trPr>
          <w:trHeight w:val="644"/>
        </w:trPr>
        <w:tc>
          <w:tcPr>
            <w:tcW w:w="2930" w:type="dxa"/>
            <w:tcBorders>
              <w:top w:val="single" w:sz="4" w:space="0" w:color="auto"/>
              <w:left w:val="single" w:sz="4" w:space="0" w:color="auto"/>
              <w:bottom w:val="single" w:sz="4" w:space="0" w:color="auto"/>
              <w:right w:val="single" w:sz="4" w:space="0" w:color="auto"/>
            </w:tcBorders>
            <w:vAlign w:val="center"/>
            <w:hideMark/>
          </w:tcPr>
          <w:p w14:paraId="461C5C89" w14:textId="77777777" w:rsidR="0076694E" w:rsidRDefault="0076694E">
            <w:pPr>
              <w:jc w:val="left"/>
              <w:rPr>
                <w:color w:val="000000"/>
                <w:lang w:eastAsia="en-GB"/>
              </w:rPr>
            </w:pPr>
            <w:r>
              <w:rPr>
                <w:color w:val="000000"/>
                <w:lang w:eastAsia="en-GB"/>
              </w:rPr>
              <w:t>Approvvigionamento idrico, attività legate ai rifiuti e servizi igienico-sanitari, raccolta e smaltimento rifiuti</w:t>
            </w:r>
          </w:p>
        </w:tc>
        <w:tc>
          <w:tcPr>
            <w:tcW w:w="0" w:type="auto"/>
            <w:tcBorders>
              <w:top w:val="single" w:sz="4" w:space="0" w:color="auto"/>
              <w:left w:val="single" w:sz="4" w:space="0" w:color="auto"/>
              <w:bottom w:val="single" w:sz="4" w:space="0" w:color="auto"/>
              <w:right w:val="single" w:sz="4" w:space="0" w:color="auto"/>
            </w:tcBorders>
            <w:vAlign w:val="center"/>
            <w:hideMark/>
          </w:tcPr>
          <w:p w14:paraId="4916C391" w14:textId="77777777" w:rsidR="0076694E" w:rsidRDefault="0076694E">
            <w:pPr>
              <w:jc w:val="center"/>
              <w:rPr>
                <w:color w:val="000000"/>
                <w:lang w:val="en-GB" w:eastAsia="en-GB"/>
              </w:rPr>
            </w:pPr>
            <w:r>
              <w:rPr>
                <w:color w:val="000000"/>
                <w:lang w:eastAsia="en-GB"/>
              </w:rPr>
              <w:t>38</w:t>
            </w:r>
          </w:p>
        </w:tc>
        <w:tc>
          <w:tcPr>
            <w:tcW w:w="0" w:type="auto"/>
            <w:tcBorders>
              <w:top w:val="single" w:sz="4" w:space="0" w:color="auto"/>
              <w:left w:val="single" w:sz="4" w:space="0" w:color="auto"/>
              <w:bottom w:val="single" w:sz="4" w:space="0" w:color="auto"/>
              <w:right w:val="single" w:sz="4" w:space="0" w:color="auto"/>
            </w:tcBorders>
            <w:vAlign w:val="center"/>
            <w:hideMark/>
          </w:tcPr>
          <w:p w14:paraId="09597CAD" w14:textId="77777777" w:rsidR="0076694E" w:rsidRDefault="0076694E">
            <w:pPr>
              <w:jc w:val="center"/>
              <w:rPr>
                <w:color w:val="000000"/>
                <w:lang w:val="en-GB" w:eastAsia="en-GB"/>
              </w:rPr>
            </w:pPr>
            <w:r>
              <w:rPr>
                <w:color w:val="000000"/>
                <w:lang w:val="en-GB" w:eastAsia="en-GB"/>
              </w:rPr>
              <w:t>235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910BB02" w14:textId="77777777" w:rsidR="0076694E" w:rsidRDefault="0076694E">
            <w:pPr>
              <w:jc w:val="center"/>
              <w:rPr>
                <w:color w:val="000000"/>
                <w:lang w:val="en-GB" w:eastAsia="en-GB"/>
              </w:rPr>
            </w:pPr>
            <w:r>
              <w:rPr>
                <w:color w:val="000000"/>
                <w:lang w:val="en-GB" w:eastAsia="en-GB"/>
              </w:rPr>
              <w:t>219</w:t>
            </w:r>
          </w:p>
        </w:tc>
        <w:tc>
          <w:tcPr>
            <w:tcW w:w="0" w:type="auto"/>
            <w:tcBorders>
              <w:top w:val="single" w:sz="4" w:space="0" w:color="auto"/>
              <w:left w:val="single" w:sz="4" w:space="0" w:color="auto"/>
              <w:bottom w:val="single" w:sz="4" w:space="0" w:color="auto"/>
              <w:right w:val="single" w:sz="4" w:space="0" w:color="auto"/>
            </w:tcBorders>
            <w:vAlign w:val="center"/>
            <w:hideMark/>
          </w:tcPr>
          <w:p w14:paraId="21E3247A" w14:textId="77777777" w:rsidR="0076694E" w:rsidRDefault="0076694E">
            <w:pPr>
              <w:jc w:val="center"/>
              <w:rPr>
                <w:color w:val="000000"/>
                <w:lang w:val="en-GB" w:eastAsia="en-GB"/>
              </w:rPr>
            </w:pPr>
            <w:r>
              <w:rPr>
                <w:color w:val="000000"/>
                <w:lang w:val="en-GB" w:eastAsia="en-GB"/>
              </w:rPr>
              <w:t>213</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339D" w14:textId="77777777" w:rsidR="0076694E" w:rsidRDefault="0076694E">
            <w:pPr>
              <w:jc w:val="center"/>
              <w:rPr>
                <w:color w:val="000000"/>
                <w:lang w:val="en-GB" w:eastAsia="en-GB"/>
              </w:rPr>
            </w:pPr>
            <w:r>
              <w:rPr>
                <w:color w:val="000000"/>
                <w:lang w:val="en-GB" w:eastAsia="en-GB"/>
              </w:rPr>
              <w:t>208</w:t>
            </w:r>
          </w:p>
        </w:tc>
        <w:tc>
          <w:tcPr>
            <w:tcW w:w="0" w:type="auto"/>
            <w:tcBorders>
              <w:top w:val="single" w:sz="4" w:space="0" w:color="auto"/>
              <w:left w:val="single" w:sz="4" w:space="0" w:color="auto"/>
              <w:bottom w:val="single" w:sz="4" w:space="0" w:color="auto"/>
              <w:right w:val="single" w:sz="4" w:space="0" w:color="auto"/>
            </w:tcBorders>
            <w:vAlign w:val="center"/>
            <w:hideMark/>
          </w:tcPr>
          <w:p w14:paraId="3CF7D8F7" w14:textId="77777777" w:rsidR="0076694E" w:rsidRDefault="0076694E">
            <w:pPr>
              <w:jc w:val="center"/>
              <w:rPr>
                <w:color w:val="000000"/>
                <w:lang w:val="en-GB" w:eastAsia="en-GB"/>
              </w:rPr>
            </w:pPr>
            <w:r>
              <w:rPr>
                <w:color w:val="000000"/>
                <w:lang w:val="en-GB" w:eastAsia="en-GB"/>
              </w:rPr>
              <w:t>202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4B47C9" w14:textId="77777777" w:rsidR="0076694E" w:rsidRDefault="0076694E">
            <w:pPr>
              <w:jc w:val="center"/>
              <w:rPr>
                <w:color w:val="000000"/>
                <w:lang w:val="en-GB" w:eastAsia="en-GB"/>
              </w:rPr>
            </w:pPr>
            <w:r>
              <w:rPr>
                <w:color w:val="000000"/>
                <w:lang w:val="en-GB" w:eastAsia="en-GB"/>
              </w:rPr>
              <w:t>207</w:t>
            </w:r>
          </w:p>
        </w:tc>
        <w:tc>
          <w:tcPr>
            <w:tcW w:w="907" w:type="dxa"/>
            <w:tcBorders>
              <w:top w:val="single" w:sz="4" w:space="0" w:color="auto"/>
              <w:left w:val="single" w:sz="4" w:space="0" w:color="auto"/>
              <w:bottom w:val="single" w:sz="4" w:space="0" w:color="auto"/>
              <w:right w:val="single" w:sz="4" w:space="0" w:color="auto"/>
            </w:tcBorders>
            <w:vAlign w:val="center"/>
            <w:hideMark/>
          </w:tcPr>
          <w:p w14:paraId="620DAB81" w14:textId="77777777" w:rsidR="0076694E" w:rsidRDefault="0076694E">
            <w:pPr>
              <w:ind w:left="-110" w:right="-94"/>
              <w:jc w:val="center"/>
              <w:rPr>
                <w:b/>
                <w:bCs/>
                <w:color w:val="000000"/>
                <w:lang w:val="en-GB" w:eastAsia="en-GB"/>
              </w:rPr>
            </w:pPr>
            <w:r>
              <w:rPr>
                <w:b/>
                <w:bCs/>
                <w:color w:val="000000"/>
                <w:lang w:val="en-GB" w:eastAsia="en-GB"/>
              </w:rPr>
              <w:t>1.283</w:t>
            </w:r>
          </w:p>
        </w:tc>
      </w:tr>
      <w:tr w:rsidR="0076694E" w14:paraId="46723A09" w14:textId="77777777" w:rsidTr="0076694E">
        <w:trPr>
          <w:trHeight w:val="371"/>
        </w:trPr>
        <w:tc>
          <w:tcPr>
            <w:tcW w:w="2930" w:type="dxa"/>
            <w:tcBorders>
              <w:top w:val="single" w:sz="4" w:space="0" w:color="auto"/>
              <w:left w:val="single" w:sz="4" w:space="0" w:color="auto"/>
              <w:bottom w:val="single" w:sz="4" w:space="0" w:color="auto"/>
              <w:right w:val="single" w:sz="4" w:space="0" w:color="auto"/>
            </w:tcBorders>
            <w:vAlign w:val="center"/>
            <w:hideMark/>
          </w:tcPr>
          <w:p w14:paraId="69FC5224" w14:textId="77777777" w:rsidR="0076694E" w:rsidRDefault="0076694E">
            <w:pPr>
              <w:jc w:val="left"/>
              <w:rPr>
                <w:color w:val="000000"/>
                <w:lang w:eastAsia="en-GB"/>
              </w:rPr>
            </w:pPr>
            <w:r>
              <w:rPr>
                <w:color w:val="000000"/>
                <w:lang w:eastAsia="en-GB"/>
              </w:rPr>
              <w:t>Finanza, assicurazioni e altre attività finanziarie</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81D00" w14:textId="77777777" w:rsidR="0076694E" w:rsidRDefault="0076694E">
            <w:pPr>
              <w:jc w:val="center"/>
              <w:rPr>
                <w:color w:val="000000"/>
                <w:lang w:val="en-GB" w:eastAsia="en-GB"/>
              </w:rPr>
            </w:pPr>
            <w:r>
              <w:rPr>
                <w:color w:val="000000"/>
                <w:lang w:val="en-GB" w:eastAsia="en-GB"/>
              </w:rPr>
              <w:t>65</w:t>
            </w:r>
          </w:p>
        </w:tc>
        <w:tc>
          <w:tcPr>
            <w:tcW w:w="0" w:type="auto"/>
            <w:tcBorders>
              <w:top w:val="single" w:sz="4" w:space="0" w:color="auto"/>
              <w:left w:val="single" w:sz="4" w:space="0" w:color="auto"/>
              <w:bottom w:val="single" w:sz="4" w:space="0" w:color="auto"/>
              <w:right w:val="single" w:sz="4" w:space="0" w:color="auto"/>
            </w:tcBorders>
            <w:vAlign w:val="center"/>
            <w:hideMark/>
          </w:tcPr>
          <w:p w14:paraId="56AD4E62" w14:textId="77777777" w:rsidR="0076694E" w:rsidRDefault="0076694E">
            <w:pPr>
              <w:jc w:val="center"/>
              <w:rPr>
                <w:color w:val="000000"/>
                <w:lang w:val="en-GB" w:eastAsia="en-GB"/>
              </w:rPr>
            </w:pPr>
            <w:r>
              <w:rPr>
                <w:color w:val="000000"/>
                <w:lang w:val="en-GB" w:eastAsia="en-GB"/>
              </w:rPr>
              <w:t>117</w:t>
            </w:r>
          </w:p>
        </w:tc>
        <w:tc>
          <w:tcPr>
            <w:tcW w:w="0" w:type="auto"/>
            <w:tcBorders>
              <w:top w:val="single" w:sz="4" w:space="0" w:color="auto"/>
              <w:left w:val="single" w:sz="4" w:space="0" w:color="auto"/>
              <w:bottom w:val="single" w:sz="4" w:space="0" w:color="auto"/>
              <w:right w:val="single" w:sz="4" w:space="0" w:color="auto"/>
            </w:tcBorders>
            <w:vAlign w:val="center"/>
            <w:hideMark/>
          </w:tcPr>
          <w:p w14:paraId="51A4E715" w14:textId="77777777" w:rsidR="0076694E" w:rsidRDefault="0076694E">
            <w:pPr>
              <w:jc w:val="center"/>
              <w:rPr>
                <w:color w:val="000000"/>
                <w:lang w:val="en-GB" w:eastAsia="en-GB"/>
              </w:rPr>
            </w:pPr>
            <w:r>
              <w:rPr>
                <w:color w:val="000000"/>
                <w:lang w:val="en-GB" w:eastAsia="en-GB"/>
              </w:rPr>
              <w:t>109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E41F688" w14:textId="77777777" w:rsidR="0076694E" w:rsidRDefault="0076694E">
            <w:pPr>
              <w:jc w:val="center"/>
              <w:rPr>
                <w:color w:val="000000"/>
                <w:lang w:val="en-GB" w:eastAsia="en-GB"/>
              </w:rPr>
            </w:pPr>
            <w:r>
              <w:rPr>
                <w:color w:val="000000"/>
                <w:lang w:val="en-GB" w:eastAsia="en-GB"/>
              </w:rPr>
              <w:t>107</w:t>
            </w:r>
          </w:p>
        </w:tc>
        <w:tc>
          <w:tcPr>
            <w:tcW w:w="0" w:type="auto"/>
            <w:tcBorders>
              <w:top w:val="single" w:sz="4" w:space="0" w:color="auto"/>
              <w:left w:val="single" w:sz="4" w:space="0" w:color="auto"/>
              <w:bottom w:val="single" w:sz="4" w:space="0" w:color="auto"/>
              <w:right w:val="single" w:sz="4" w:space="0" w:color="auto"/>
            </w:tcBorders>
            <w:vAlign w:val="center"/>
            <w:hideMark/>
          </w:tcPr>
          <w:p w14:paraId="039B9A73" w14:textId="77777777" w:rsidR="0076694E" w:rsidRDefault="0076694E">
            <w:pPr>
              <w:jc w:val="center"/>
              <w:rPr>
                <w:color w:val="000000"/>
                <w:lang w:val="en-GB" w:eastAsia="en-GB"/>
              </w:rPr>
            </w:pPr>
            <w:r>
              <w:rPr>
                <w:color w:val="000000"/>
                <w:lang w:val="en-GB" w:eastAsia="en-GB"/>
              </w:rPr>
              <w:t>104</w:t>
            </w:r>
          </w:p>
        </w:tc>
        <w:tc>
          <w:tcPr>
            <w:tcW w:w="0" w:type="auto"/>
            <w:tcBorders>
              <w:top w:val="single" w:sz="4" w:space="0" w:color="auto"/>
              <w:left w:val="single" w:sz="4" w:space="0" w:color="auto"/>
              <w:bottom w:val="single" w:sz="4" w:space="0" w:color="auto"/>
              <w:right w:val="single" w:sz="4" w:space="0" w:color="auto"/>
            </w:tcBorders>
            <w:vAlign w:val="center"/>
            <w:hideMark/>
          </w:tcPr>
          <w:p w14:paraId="0380D57E" w14:textId="77777777" w:rsidR="0076694E" w:rsidRDefault="0076694E">
            <w:pPr>
              <w:jc w:val="center"/>
              <w:rPr>
                <w:color w:val="000000"/>
                <w:lang w:val="en-GB" w:eastAsia="en-GB"/>
              </w:rPr>
            </w:pPr>
            <w:r>
              <w:rPr>
                <w:color w:val="000000"/>
                <w:lang w:val="en-GB" w:eastAsia="en-GB"/>
              </w:rPr>
              <w:t>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008B0098" w14:textId="77777777" w:rsidR="0076694E" w:rsidRDefault="0076694E">
            <w:pPr>
              <w:jc w:val="center"/>
              <w:rPr>
                <w:color w:val="000000"/>
                <w:lang w:val="en-GB" w:eastAsia="en-GB"/>
              </w:rPr>
            </w:pPr>
            <w:r>
              <w:rPr>
                <w:color w:val="000000"/>
                <w:lang w:val="en-GB" w:eastAsia="en-GB"/>
              </w:rPr>
              <w:t>103</w:t>
            </w:r>
          </w:p>
        </w:tc>
        <w:tc>
          <w:tcPr>
            <w:tcW w:w="907" w:type="dxa"/>
            <w:tcBorders>
              <w:top w:val="single" w:sz="4" w:space="0" w:color="auto"/>
              <w:left w:val="single" w:sz="4" w:space="0" w:color="auto"/>
              <w:bottom w:val="single" w:sz="4" w:space="0" w:color="auto"/>
              <w:right w:val="single" w:sz="4" w:space="0" w:color="auto"/>
            </w:tcBorders>
            <w:vAlign w:val="center"/>
            <w:hideMark/>
          </w:tcPr>
          <w:p w14:paraId="6FA27513" w14:textId="77777777" w:rsidR="0076694E" w:rsidRDefault="0076694E">
            <w:pPr>
              <w:ind w:left="-110" w:right="-94"/>
              <w:jc w:val="center"/>
              <w:rPr>
                <w:b/>
                <w:bCs/>
                <w:color w:val="000000"/>
                <w:lang w:val="en-GB" w:eastAsia="en-GB"/>
              </w:rPr>
            </w:pPr>
            <w:r>
              <w:rPr>
                <w:b/>
                <w:bCs/>
                <w:color w:val="000000"/>
                <w:lang w:val="en-GB" w:eastAsia="en-GB"/>
              </w:rPr>
              <w:t>642</w:t>
            </w:r>
          </w:p>
        </w:tc>
      </w:tr>
      <w:tr w:rsidR="0076694E" w14:paraId="416AA020" w14:textId="77777777" w:rsidTr="0076694E">
        <w:trPr>
          <w:trHeight w:val="320"/>
        </w:trPr>
        <w:tc>
          <w:tcPr>
            <w:tcW w:w="2930" w:type="dxa"/>
            <w:tcBorders>
              <w:top w:val="single" w:sz="4" w:space="0" w:color="auto"/>
              <w:left w:val="single" w:sz="4" w:space="0" w:color="auto"/>
              <w:bottom w:val="single" w:sz="4" w:space="0" w:color="auto"/>
              <w:right w:val="single" w:sz="4" w:space="0" w:color="auto"/>
            </w:tcBorders>
            <w:vAlign w:val="center"/>
            <w:hideMark/>
          </w:tcPr>
          <w:p w14:paraId="27295273" w14:textId="77777777" w:rsidR="0076694E" w:rsidRDefault="0076694E">
            <w:pPr>
              <w:jc w:val="left"/>
              <w:rPr>
                <w:color w:val="000000"/>
                <w:lang w:eastAsia="en-GB"/>
              </w:rPr>
            </w:pPr>
            <w:r>
              <w:rPr>
                <w:color w:val="000000"/>
                <w:lang w:eastAsia="en-GB"/>
              </w:rPr>
              <w:t>Attività professionali, scientifiche e tecniche, ricerca e sviluppo</w:t>
            </w:r>
          </w:p>
        </w:tc>
        <w:tc>
          <w:tcPr>
            <w:tcW w:w="0" w:type="auto"/>
            <w:tcBorders>
              <w:top w:val="single" w:sz="4" w:space="0" w:color="auto"/>
              <w:left w:val="single" w:sz="4" w:space="0" w:color="auto"/>
              <w:bottom w:val="single" w:sz="4" w:space="0" w:color="auto"/>
              <w:right w:val="single" w:sz="4" w:space="0" w:color="auto"/>
            </w:tcBorders>
            <w:vAlign w:val="center"/>
            <w:hideMark/>
          </w:tcPr>
          <w:p w14:paraId="774CBDD2" w14:textId="77777777" w:rsidR="0076694E" w:rsidRDefault="0076694E">
            <w:pPr>
              <w:jc w:val="center"/>
              <w:rPr>
                <w:color w:val="000000"/>
                <w:lang w:val="en-GB" w:eastAsia="en-GB"/>
              </w:rPr>
            </w:pPr>
            <w:r>
              <w:rPr>
                <w:color w:val="000000"/>
                <w:lang w:val="en-GB" w:eastAsia="en-GB"/>
              </w:rPr>
              <w:t>72</w:t>
            </w:r>
          </w:p>
        </w:tc>
        <w:tc>
          <w:tcPr>
            <w:tcW w:w="0" w:type="auto"/>
            <w:tcBorders>
              <w:top w:val="single" w:sz="4" w:space="0" w:color="auto"/>
              <w:left w:val="single" w:sz="4" w:space="0" w:color="auto"/>
              <w:bottom w:val="single" w:sz="4" w:space="0" w:color="auto"/>
              <w:right w:val="single" w:sz="4" w:space="0" w:color="auto"/>
            </w:tcBorders>
            <w:vAlign w:val="center"/>
            <w:hideMark/>
          </w:tcPr>
          <w:p w14:paraId="561B1C65" w14:textId="77777777" w:rsidR="0076694E" w:rsidRDefault="0076694E">
            <w:pPr>
              <w:jc w:val="center"/>
              <w:rPr>
                <w:color w:val="000000"/>
                <w:lang w:val="en-GB" w:eastAsia="en-GB"/>
              </w:rPr>
            </w:pPr>
            <w:r>
              <w:rPr>
                <w:color w:val="000000"/>
                <w:lang w:val="en-GB" w:eastAsia="en-GB"/>
              </w:rPr>
              <w:t>85</w:t>
            </w:r>
          </w:p>
        </w:tc>
        <w:tc>
          <w:tcPr>
            <w:tcW w:w="0" w:type="auto"/>
            <w:tcBorders>
              <w:top w:val="single" w:sz="4" w:space="0" w:color="auto"/>
              <w:left w:val="single" w:sz="4" w:space="0" w:color="auto"/>
              <w:bottom w:val="single" w:sz="4" w:space="0" w:color="auto"/>
              <w:right w:val="single" w:sz="4" w:space="0" w:color="auto"/>
            </w:tcBorders>
            <w:vAlign w:val="center"/>
            <w:hideMark/>
          </w:tcPr>
          <w:p w14:paraId="691D3950" w14:textId="77777777" w:rsidR="0076694E" w:rsidRDefault="0076694E">
            <w:pPr>
              <w:jc w:val="center"/>
              <w:rPr>
                <w:color w:val="000000"/>
                <w:lang w:val="en-GB" w:eastAsia="en-GB"/>
              </w:rPr>
            </w:pPr>
            <w:r>
              <w:rPr>
                <w:color w:val="000000"/>
                <w:lang w:val="en-GB" w:eastAsia="en-GB"/>
              </w:rPr>
              <w:t>79</w:t>
            </w:r>
          </w:p>
        </w:tc>
        <w:tc>
          <w:tcPr>
            <w:tcW w:w="0" w:type="auto"/>
            <w:tcBorders>
              <w:top w:val="single" w:sz="4" w:space="0" w:color="auto"/>
              <w:left w:val="single" w:sz="4" w:space="0" w:color="auto"/>
              <w:bottom w:val="single" w:sz="4" w:space="0" w:color="auto"/>
              <w:right w:val="single" w:sz="4" w:space="0" w:color="auto"/>
            </w:tcBorders>
            <w:vAlign w:val="center"/>
            <w:hideMark/>
          </w:tcPr>
          <w:p w14:paraId="212C9E1C" w14:textId="77777777" w:rsidR="0076694E" w:rsidRDefault="0076694E">
            <w:pPr>
              <w:jc w:val="center"/>
              <w:rPr>
                <w:color w:val="000000"/>
                <w:lang w:val="en-GB" w:eastAsia="en-GB"/>
              </w:rPr>
            </w:pPr>
            <w:r>
              <w:rPr>
                <w:color w:val="000000"/>
                <w:lang w:val="en-GB" w:eastAsia="en-GB"/>
              </w:rPr>
              <w:t>77</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A6F2A" w14:textId="77777777" w:rsidR="0076694E" w:rsidRDefault="0076694E">
            <w:pPr>
              <w:jc w:val="center"/>
              <w:rPr>
                <w:color w:val="000000"/>
                <w:lang w:val="en-GB" w:eastAsia="en-GB"/>
              </w:rPr>
            </w:pPr>
            <w:r>
              <w:rPr>
                <w:color w:val="000000"/>
                <w:lang w:val="en-GB" w:eastAsia="en-GB"/>
              </w:rPr>
              <w:t>76</w:t>
            </w:r>
          </w:p>
        </w:tc>
        <w:tc>
          <w:tcPr>
            <w:tcW w:w="0" w:type="auto"/>
            <w:tcBorders>
              <w:top w:val="single" w:sz="4" w:space="0" w:color="auto"/>
              <w:left w:val="single" w:sz="4" w:space="0" w:color="auto"/>
              <w:bottom w:val="single" w:sz="4" w:space="0" w:color="auto"/>
              <w:right w:val="single" w:sz="4" w:space="0" w:color="auto"/>
            </w:tcBorders>
            <w:vAlign w:val="center"/>
            <w:hideMark/>
          </w:tcPr>
          <w:p w14:paraId="564773AD" w14:textId="77777777" w:rsidR="0076694E" w:rsidRDefault="0076694E">
            <w:pPr>
              <w:jc w:val="center"/>
              <w:rPr>
                <w:color w:val="000000"/>
                <w:lang w:val="en-GB" w:eastAsia="en-GB"/>
              </w:rPr>
            </w:pPr>
            <w:r>
              <w:rPr>
                <w:color w:val="000000"/>
                <w:lang w:val="en-GB" w:eastAsia="en-GB"/>
              </w:rPr>
              <w:t>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E2D9063" w14:textId="77777777" w:rsidR="0076694E" w:rsidRDefault="0076694E">
            <w:pPr>
              <w:jc w:val="center"/>
              <w:rPr>
                <w:color w:val="000000"/>
                <w:lang w:val="en-GB" w:eastAsia="en-GB"/>
              </w:rPr>
            </w:pPr>
            <w:r>
              <w:rPr>
                <w:color w:val="000000"/>
                <w:lang w:val="en-GB" w:eastAsia="en-GB"/>
              </w:rPr>
              <w:t>75</w:t>
            </w:r>
          </w:p>
        </w:tc>
        <w:tc>
          <w:tcPr>
            <w:tcW w:w="907" w:type="dxa"/>
            <w:tcBorders>
              <w:top w:val="single" w:sz="4" w:space="0" w:color="auto"/>
              <w:left w:val="single" w:sz="4" w:space="0" w:color="auto"/>
              <w:bottom w:val="single" w:sz="4" w:space="0" w:color="auto"/>
              <w:right w:val="single" w:sz="4" w:space="0" w:color="auto"/>
            </w:tcBorders>
            <w:vAlign w:val="center"/>
            <w:hideMark/>
          </w:tcPr>
          <w:p w14:paraId="0508E5F5" w14:textId="77777777" w:rsidR="0076694E" w:rsidRDefault="0076694E">
            <w:pPr>
              <w:ind w:left="-110" w:right="-94"/>
              <w:jc w:val="center"/>
              <w:rPr>
                <w:b/>
                <w:bCs/>
                <w:color w:val="000000"/>
                <w:lang w:val="en-GB" w:eastAsia="en-GB"/>
              </w:rPr>
            </w:pPr>
            <w:r>
              <w:rPr>
                <w:b/>
                <w:bCs/>
                <w:color w:val="000000"/>
                <w:lang w:val="en-GB" w:eastAsia="en-GB"/>
              </w:rPr>
              <w:t>467</w:t>
            </w:r>
          </w:p>
        </w:tc>
      </w:tr>
      <w:tr w:rsidR="0076694E" w14:paraId="1F6A5FAB" w14:textId="77777777" w:rsidTr="0076694E">
        <w:trPr>
          <w:trHeight w:val="340"/>
        </w:trPr>
        <w:tc>
          <w:tcPr>
            <w:tcW w:w="2930" w:type="dxa"/>
            <w:tcBorders>
              <w:top w:val="single" w:sz="4" w:space="0" w:color="auto"/>
              <w:left w:val="single" w:sz="4" w:space="0" w:color="auto"/>
              <w:bottom w:val="single" w:sz="4" w:space="0" w:color="auto"/>
              <w:right w:val="single" w:sz="4" w:space="0" w:color="auto"/>
            </w:tcBorders>
            <w:vAlign w:val="center"/>
            <w:hideMark/>
          </w:tcPr>
          <w:p w14:paraId="328DC757" w14:textId="77777777" w:rsidR="0076694E" w:rsidRDefault="0076694E">
            <w:pPr>
              <w:jc w:val="left"/>
              <w:rPr>
                <w:color w:val="000000"/>
                <w:lang w:val="en-GB" w:eastAsia="en-GB"/>
              </w:rPr>
            </w:pPr>
            <w:proofErr w:type="spellStart"/>
            <w:r>
              <w:rPr>
                <w:color w:val="000000"/>
                <w:lang w:val="en-GB" w:eastAsia="en-GB"/>
              </w:rPr>
              <w:t>Attività</w:t>
            </w:r>
            <w:proofErr w:type="spellEnd"/>
            <w:r>
              <w:rPr>
                <w:color w:val="000000"/>
                <w:lang w:val="en-GB" w:eastAsia="en-GB"/>
              </w:rPr>
              <w:t xml:space="preserve"> </w:t>
            </w:r>
            <w:proofErr w:type="spellStart"/>
            <w:r>
              <w:rPr>
                <w:color w:val="000000"/>
                <w:lang w:val="en-GB" w:eastAsia="en-GB"/>
              </w:rPr>
              <w:t>immobiliari</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042514AC" w14:textId="77777777" w:rsidR="0076694E" w:rsidRDefault="0076694E">
            <w:pPr>
              <w:jc w:val="center"/>
              <w:rPr>
                <w:color w:val="000000"/>
                <w:lang w:val="en-GB" w:eastAsia="en-GB"/>
              </w:rPr>
            </w:pPr>
            <w:r>
              <w:rPr>
                <w:color w:val="000000"/>
                <w:lang w:val="en-GB" w:eastAsia="en-GB"/>
              </w:rPr>
              <w:t>68</w:t>
            </w:r>
          </w:p>
        </w:tc>
        <w:tc>
          <w:tcPr>
            <w:tcW w:w="0" w:type="auto"/>
            <w:tcBorders>
              <w:top w:val="single" w:sz="4" w:space="0" w:color="auto"/>
              <w:left w:val="single" w:sz="4" w:space="0" w:color="auto"/>
              <w:bottom w:val="single" w:sz="4" w:space="0" w:color="auto"/>
              <w:right w:val="single" w:sz="4" w:space="0" w:color="auto"/>
            </w:tcBorders>
            <w:vAlign w:val="center"/>
            <w:hideMark/>
          </w:tcPr>
          <w:p w14:paraId="1D96C994" w14:textId="77777777" w:rsidR="0076694E" w:rsidRDefault="0076694E">
            <w:pPr>
              <w:jc w:val="center"/>
              <w:rPr>
                <w:color w:val="000000"/>
                <w:lang w:val="en-GB" w:eastAsia="en-GB"/>
              </w:rPr>
            </w:pPr>
            <w:r>
              <w:rPr>
                <w:color w:val="000000"/>
                <w:lang w:val="en-GB" w:eastAsia="en-GB"/>
              </w:rPr>
              <w:t>85</w:t>
            </w:r>
          </w:p>
        </w:tc>
        <w:tc>
          <w:tcPr>
            <w:tcW w:w="0" w:type="auto"/>
            <w:tcBorders>
              <w:top w:val="single" w:sz="4" w:space="0" w:color="auto"/>
              <w:left w:val="single" w:sz="4" w:space="0" w:color="auto"/>
              <w:bottom w:val="single" w:sz="4" w:space="0" w:color="auto"/>
              <w:right w:val="single" w:sz="4" w:space="0" w:color="auto"/>
            </w:tcBorders>
            <w:vAlign w:val="center"/>
            <w:hideMark/>
          </w:tcPr>
          <w:p w14:paraId="3CBFE3FE" w14:textId="77777777" w:rsidR="0076694E" w:rsidRDefault="0076694E">
            <w:pPr>
              <w:jc w:val="center"/>
              <w:rPr>
                <w:color w:val="000000"/>
                <w:lang w:val="en-GB" w:eastAsia="en-GB"/>
              </w:rPr>
            </w:pPr>
            <w:r>
              <w:rPr>
                <w:color w:val="000000"/>
                <w:lang w:val="en-GB" w:eastAsia="en-GB"/>
              </w:rPr>
              <w:t>79</w:t>
            </w:r>
          </w:p>
        </w:tc>
        <w:tc>
          <w:tcPr>
            <w:tcW w:w="0" w:type="auto"/>
            <w:tcBorders>
              <w:top w:val="single" w:sz="4" w:space="0" w:color="auto"/>
              <w:left w:val="single" w:sz="4" w:space="0" w:color="auto"/>
              <w:bottom w:val="single" w:sz="4" w:space="0" w:color="auto"/>
              <w:right w:val="single" w:sz="4" w:space="0" w:color="auto"/>
            </w:tcBorders>
            <w:vAlign w:val="center"/>
            <w:hideMark/>
          </w:tcPr>
          <w:p w14:paraId="289A6E14" w14:textId="77777777" w:rsidR="0076694E" w:rsidRDefault="0076694E">
            <w:pPr>
              <w:jc w:val="center"/>
              <w:rPr>
                <w:color w:val="000000"/>
                <w:lang w:val="en-GB" w:eastAsia="en-GB"/>
              </w:rPr>
            </w:pPr>
            <w:r>
              <w:rPr>
                <w:color w:val="000000"/>
                <w:lang w:val="en-GB" w:eastAsia="en-GB"/>
              </w:rPr>
              <w:t>77</w:t>
            </w:r>
          </w:p>
        </w:tc>
        <w:tc>
          <w:tcPr>
            <w:tcW w:w="0" w:type="auto"/>
            <w:tcBorders>
              <w:top w:val="single" w:sz="4" w:space="0" w:color="auto"/>
              <w:left w:val="single" w:sz="4" w:space="0" w:color="auto"/>
              <w:bottom w:val="single" w:sz="4" w:space="0" w:color="auto"/>
              <w:right w:val="single" w:sz="4" w:space="0" w:color="auto"/>
            </w:tcBorders>
            <w:vAlign w:val="center"/>
            <w:hideMark/>
          </w:tcPr>
          <w:p w14:paraId="477DB0D5" w14:textId="77777777" w:rsidR="0076694E" w:rsidRDefault="0076694E">
            <w:pPr>
              <w:jc w:val="center"/>
              <w:rPr>
                <w:color w:val="000000"/>
                <w:lang w:val="en-GB" w:eastAsia="en-GB"/>
              </w:rPr>
            </w:pPr>
            <w:r>
              <w:rPr>
                <w:color w:val="000000"/>
                <w:lang w:val="en-GB" w:eastAsia="en-GB"/>
              </w:rPr>
              <w:t>76</w:t>
            </w:r>
          </w:p>
        </w:tc>
        <w:tc>
          <w:tcPr>
            <w:tcW w:w="0" w:type="auto"/>
            <w:tcBorders>
              <w:top w:val="single" w:sz="4" w:space="0" w:color="auto"/>
              <w:left w:val="single" w:sz="4" w:space="0" w:color="auto"/>
              <w:bottom w:val="single" w:sz="4" w:space="0" w:color="auto"/>
              <w:right w:val="single" w:sz="4" w:space="0" w:color="auto"/>
            </w:tcBorders>
            <w:vAlign w:val="center"/>
            <w:hideMark/>
          </w:tcPr>
          <w:p w14:paraId="3BF5C4BB" w14:textId="77777777" w:rsidR="0076694E" w:rsidRDefault="0076694E">
            <w:pPr>
              <w:jc w:val="center"/>
              <w:rPr>
                <w:color w:val="000000"/>
                <w:lang w:val="en-GB" w:eastAsia="en-GB"/>
              </w:rPr>
            </w:pPr>
            <w:r>
              <w:rPr>
                <w:color w:val="000000"/>
                <w:lang w:val="en-GB" w:eastAsia="en-GB"/>
              </w:rPr>
              <w:t>74</w:t>
            </w:r>
          </w:p>
        </w:tc>
        <w:tc>
          <w:tcPr>
            <w:tcW w:w="0" w:type="auto"/>
            <w:tcBorders>
              <w:top w:val="single" w:sz="4" w:space="0" w:color="auto"/>
              <w:left w:val="single" w:sz="4" w:space="0" w:color="auto"/>
              <w:bottom w:val="single" w:sz="4" w:space="0" w:color="auto"/>
              <w:right w:val="single" w:sz="4" w:space="0" w:color="auto"/>
            </w:tcBorders>
            <w:vAlign w:val="center"/>
            <w:hideMark/>
          </w:tcPr>
          <w:p w14:paraId="5E88FC3E" w14:textId="77777777" w:rsidR="0076694E" w:rsidRDefault="0076694E">
            <w:pPr>
              <w:jc w:val="center"/>
              <w:rPr>
                <w:color w:val="000000"/>
                <w:lang w:val="en-GB" w:eastAsia="en-GB"/>
              </w:rPr>
            </w:pPr>
            <w:r>
              <w:rPr>
                <w:color w:val="000000"/>
                <w:lang w:val="en-GB" w:eastAsia="en-GB"/>
              </w:rPr>
              <w:t>75</w:t>
            </w:r>
          </w:p>
        </w:tc>
        <w:tc>
          <w:tcPr>
            <w:tcW w:w="907" w:type="dxa"/>
            <w:tcBorders>
              <w:top w:val="single" w:sz="4" w:space="0" w:color="auto"/>
              <w:left w:val="single" w:sz="4" w:space="0" w:color="auto"/>
              <w:bottom w:val="single" w:sz="4" w:space="0" w:color="auto"/>
              <w:right w:val="single" w:sz="4" w:space="0" w:color="auto"/>
            </w:tcBorders>
            <w:vAlign w:val="center"/>
            <w:hideMark/>
          </w:tcPr>
          <w:p w14:paraId="4841CD36" w14:textId="77777777" w:rsidR="0076694E" w:rsidRDefault="0076694E">
            <w:pPr>
              <w:ind w:left="-110" w:right="-94"/>
              <w:jc w:val="center"/>
              <w:rPr>
                <w:b/>
                <w:bCs/>
                <w:color w:val="000000"/>
                <w:lang w:val="en-GB" w:eastAsia="en-GB"/>
              </w:rPr>
            </w:pPr>
            <w:r>
              <w:rPr>
                <w:b/>
                <w:bCs/>
                <w:color w:val="000000"/>
                <w:lang w:val="en-GB" w:eastAsia="en-GB"/>
              </w:rPr>
              <w:t>467</w:t>
            </w:r>
          </w:p>
        </w:tc>
      </w:tr>
      <w:tr w:rsidR="0076694E" w14:paraId="60602E7E" w14:textId="77777777" w:rsidTr="0076694E">
        <w:trPr>
          <w:trHeight w:val="340"/>
        </w:trPr>
        <w:tc>
          <w:tcPr>
            <w:tcW w:w="2930" w:type="dxa"/>
            <w:tcBorders>
              <w:top w:val="single" w:sz="4" w:space="0" w:color="auto"/>
              <w:left w:val="single" w:sz="4" w:space="0" w:color="auto"/>
              <w:bottom w:val="single" w:sz="4" w:space="0" w:color="auto"/>
              <w:right w:val="single" w:sz="4" w:space="0" w:color="auto"/>
            </w:tcBorders>
            <w:vAlign w:val="center"/>
            <w:hideMark/>
          </w:tcPr>
          <w:p w14:paraId="4EE4EECC" w14:textId="77777777" w:rsidR="0076694E" w:rsidRDefault="0076694E">
            <w:pPr>
              <w:jc w:val="left"/>
              <w:rPr>
                <w:color w:val="000000"/>
                <w:lang w:val="en-GB" w:eastAsia="en-GB"/>
              </w:rPr>
            </w:pPr>
            <w:r>
              <w:rPr>
                <w:color w:val="000000"/>
                <w:lang w:val="en-GB" w:eastAsia="en-GB"/>
              </w:rPr>
              <w:t xml:space="preserve">Costo del </w:t>
            </w:r>
            <w:proofErr w:type="spellStart"/>
            <w:r>
              <w:rPr>
                <w:color w:val="000000"/>
                <w:lang w:val="en-GB" w:eastAsia="en-GB"/>
              </w:rPr>
              <w:t>lavoro</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3FA9F37B" w14:textId="77777777" w:rsidR="0076694E" w:rsidRDefault="0076694E">
            <w:pPr>
              <w:jc w:val="center"/>
              <w:rPr>
                <w:color w:val="000000"/>
                <w:lang w:val="en-GB" w:eastAsia="en-GB"/>
              </w:rPr>
            </w:pPr>
            <w:proofErr w:type="spellStart"/>
            <w:r>
              <w:rPr>
                <w:color w:val="000000"/>
                <w:lang w:val="en-GB" w:eastAsia="en-GB"/>
              </w:rPr>
              <w:t>n.a.</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75EE9AAF" w14:textId="77777777" w:rsidR="0076694E" w:rsidRDefault="0076694E">
            <w:pPr>
              <w:jc w:val="center"/>
              <w:rPr>
                <w:color w:val="000000"/>
                <w:lang w:val="en-GB" w:eastAsia="en-GB"/>
              </w:rPr>
            </w:pPr>
            <w:r>
              <w:rPr>
                <w:color w:val="000000"/>
                <w:lang w:val="en-GB" w:eastAsia="en-GB"/>
              </w:rPr>
              <w:t>17</w:t>
            </w:r>
          </w:p>
        </w:tc>
        <w:tc>
          <w:tcPr>
            <w:tcW w:w="0" w:type="auto"/>
            <w:tcBorders>
              <w:top w:val="single" w:sz="4" w:space="0" w:color="auto"/>
              <w:left w:val="single" w:sz="4" w:space="0" w:color="auto"/>
              <w:bottom w:val="single" w:sz="4" w:space="0" w:color="auto"/>
              <w:right w:val="single" w:sz="4" w:space="0" w:color="auto"/>
            </w:tcBorders>
            <w:vAlign w:val="center"/>
            <w:hideMark/>
          </w:tcPr>
          <w:p w14:paraId="5DB12615" w14:textId="77777777" w:rsidR="0076694E" w:rsidRDefault="0076694E">
            <w:pPr>
              <w:jc w:val="center"/>
              <w:rPr>
                <w:color w:val="000000"/>
                <w:lang w:val="en-GB" w:eastAsia="en-GB"/>
              </w:rPr>
            </w:pPr>
            <w:r>
              <w:rPr>
                <w:color w:val="000000"/>
                <w:lang w:val="en-GB" w:eastAsia="en-GB"/>
              </w:rPr>
              <w:t>16</w:t>
            </w:r>
          </w:p>
        </w:tc>
        <w:tc>
          <w:tcPr>
            <w:tcW w:w="0" w:type="auto"/>
            <w:tcBorders>
              <w:top w:val="single" w:sz="4" w:space="0" w:color="auto"/>
              <w:left w:val="single" w:sz="4" w:space="0" w:color="auto"/>
              <w:bottom w:val="single" w:sz="4" w:space="0" w:color="auto"/>
              <w:right w:val="single" w:sz="4" w:space="0" w:color="auto"/>
            </w:tcBorders>
            <w:vAlign w:val="center"/>
            <w:hideMark/>
          </w:tcPr>
          <w:p w14:paraId="700ECCDE" w14:textId="77777777" w:rsidR="0076694E" w:rsidRDefault="0076694E">
            <w:pPr>
              <w:jc w:val="center"/>
              <w:rPr>
                <w:color w:val="000000"/>
                <w:lang w:val="en-GB" w:eastAsia="en-GB"/>
              </w:rPr>
            </w:pPr>
            <w:r>
              <w:rPr>
                <w:color w:val="000000"/>
                <w:lang w:val="en-GB" w:eastAsia="en-GB"/>
              </w:rPr>
              <w:t>15</w:t>
            </w:r>
          </w:p>
        </w:tc>
        <w:tc>
          <w:tcPr>
            <w:tcW w:w="0" w:type="auto"/>
            <w:tcBorders>
              <w:top w:val="single" w:sz="4" w:space="0" w:color="auto"/>
              <w:left w:val="single" w:sz="4" w:space="0" w:color="auto"/>
              <w:bottom w:val="single" w:sz="4" w:space="0" w:color="auto"/>
              <w:right w:val="single" w:sz="4" w:space="0" w:color="auto"/>
            </w:tcBorders>
            <w:vAlign w:val="center"/>
            <w:hideMark/>
          </w:tcPr>
          <w:p w14:paraId="02D6474E" w14:textId="77777777" w:rsidR="0076694E" w:rsidRDefault="0076694E">
            <w:pPr>
              <w:jc w:val="center"/>
              <w:rPr>
                <w:color w:val="000000"/>
                <w:lang w:val="en-GB" w:eastAsia="en-GB"/>
              </w:rPr>
            </w:pPr>
            <w:r>
              <w:rPr>
                <w:color w:val="000000"/>
                <w:lang w:val="en-GB" w:eastAsia="en-GB"/>
              </w:rPr>
              <w:t>15</w:t>
            </w:r>
          </w:p>
        </w:tc>
        <w:tc>
          <w:tcPr>
            <w:tcW w:w="0" w:type="auto"/>
            <w:tcBorders>
              <w:top w:val="single" w:sz="4" w:space="0" w:color="auto"/>
              <w:left w:val="single" w:sz="4" w:space="0" w:color="auto"/>
              <w:bottom w:val="single" w:sz="4" w:space="0" w:color="auto"/>
              <w:right w:val="single" w:sz="4" w:space="0" w:color="auto"/>
            </w:tcBorders>
            <w:vAlign w:val="center"/>
            <w:hideMark/>
          </w:tcPr>
          <w:p w14:paraId="717A291D" w14:textId="77777777" w:rsidR="0076694E" w:rsidRDefault="0076694E">
            <w:pPr>
              <w:jc w:val="center"/>
              <w:rPr>
                <w:color w:val="000000"/>
                <w:lang w:val="en-GB" w:eastAsia="en-GB"/>
              </w:rPr>
            </w:pPr>
            <w:r>
              <w:rPr>
                <w:color w:val="000000"/>
                <w:lang w:val="en-GB" w:eastAsia="en-GB"/>
              </w:rPr>
              <w:t>15</w:t>
            </w:r>
          </w:p>
        </w:tc>
        <w:tc>
          <w:tcPr>
            <w:tcW w:w="0" w:type="auto"/>
            <w:tcBorders>
              <w:top w:val="single" w:sz="4" w:space="0" w:color="auto"/>
              <w:left w:val="single" w:sz="4" w:space="0" w:color="auto"/>
              <w:bottom w:val="single" w:sz="4" w:space="0" w:color="auto"/>
              <w:right w:val="single" w:sz="4" w:space="0" w:color="auto"/>
            </w:tcBorders>
            <w:vAlign w:val="center"/>
            <w:hideMark/>
          </w:tcPr>
          <w:p w14:paraId="76883D10" w14:textId="77777777" w:rsidR="0076694E" w:rsidRDefault="0076694E">
            <w:pPr>
              <w:jc w:val="center"/>
              <w:rPr>
                <w:color w:val="000000"/>
                <w:lang w:val="en-GB" w:eastAsia="en-GB"/>
              </w:rPr>
            </w:pPr>
            <w:r>
              <w:rPr>
                <w:color w:val="000000"/>
                <w:lang w:val="en-GB" w:eastAsia="en-GB"/>
              </w:rPr>
              <w:t>15</w:t>
            </w:r>
          </w:p>
        </w:tc>
        <w:tc>
          <w:tcPr>
            <w:tcW w:w="907" w:type="dxa"/>
            <w:tcBorders>
              <w:top w:val="single" w:sz="4" w:space="0" w:color="auto"/>
              <w:left w:val="single" w:sz="4" w:space="0" w:color="auto"/>
              <w:bottom w:val="single" w:sz="4" w:space="0" w:color="auto"/>
              <w:right w:val="single" w:sz="4" w:space="0" w:color="auto"/>
            </w:tcBorders>
            <w:vAlign w:val="center"/>
            <w:hideMark/>
          </w:tcPr>
          <w:p w14:paraId="639B8592" w14:textId="77777777" w:rsidR="0076694E" w:rsidRDefault="0076694E">
            <w:pPr>
              <w:ind w:left="-110" w:right="-94"/>
              <w:jc w:val="center"/>
              <w:rPr>
                <w:b/>
                <w:bCs/>
                <w:color w:val="000000"/>
                <w:lang w:val="en-GB" w:eastAsia="en-GB"/>
              </w:rPr>
            </w:pPr>
            <w:r>
              <w:rPr>
                <w:b/>
                <w:bCs/>
                <w:color w:val="000000"/>
                <w:lang w:val="en-GB" w:eastAsia="en-GB"/>
              </w:rPr>
              <w:t>93</w:t>
            </w:r>
          </w:p>
        </w:tc>
      </w:tr>
      <w:tr w:rsidR="0076694E" w14:paraId="35DDAE3D" w14:textId="77777777" w:rsidTr="0076694E">
        <w:trPr>
          <w:trHeight w:val="340"/>
        </w:trPr>
        <w:tc>
          <w:tcPr>
            <w:tcW w:w="2930" w:type="dxa"/>
            <w:tcBorders>
              <w:top w:val="single" w:sz="4" w:space="0" w:color="auto"/>
              <w:left w:val="single" w:sz="4" w:space="0" w:color="auto"/>
              <w:bottom w:val="single" w:sz="4" w:space="0" w:color="auto"/>
              <w:right w:val="single" w:sz="4" w:space="0" w:color="auto"/>
            </w:tcBorders>
            <w:vAlign w:val="center"/>
            <w:hideMark/>
          </w:tcPr>
          <w:p w14:paraId="64E48CA9" w14:textId="77777777" w:rsidR="0076694E" w:rsidRDefault="0076694E">
            <w:pPr>
              <w:jc w:val="left"/>
              <w:rPr>
                <w:b/>
                <w:bCs/>
                <w:color w:val="000000"/>
                <w:lang w:val="en-GB" w:eastAsia="en-GB"/>
              </w:rPr>
            </w:pPr>
            <w:proofErr w:type="spellStart"/>
            <w:r>
              <w:rPr>
                <w:b/>
                <w:bCs/>
                <w:color w:val="000000"/>
                <w:lang w:val="en-GB" w:eastAsia="en-GB"/>
              </w:rPr>
              <w:lastRenderedPageBreak/>
              <w:t>Totale</w:t>
            </w:r>
            <w:proofErr w:type="spellEnd"/>
            <w:r>
              <w:rPr>
                <w:b/>
                <w:bCs/>
                <w:color w:val="000000"/>
                <w:lang w:val="en-GB" w:eastAsia="en-GB"/>
              </w:rPr>
              <w:t xml:space="preserve"> OPEX</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2EF51706" w14:textId="77777777" w:rsidR="0076694E" w:rsidRDefault="0076694E">
            <w:pPr>
              <w:rPr>
                <w:b/>
                <w:bCs/>
                <w:color w:val="000000"/>
                <w:lang w:val="en-GB" w:eastAsia="en-GB"/>
              </w:rPr>
            </w:pP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0B80FCAD" w14:textId="77777777" w:rsidR="0076694E" w:rsidRDefault="0076694E">
            <w:pPr>
              <w:jc w:val="center"/>
              <w:rPr>
                <w:b/>
                <w:bCs/>
                <w:color w:val="000000"/>
                <w:lang w:val="en-GB" w:eastAsia="en-GB"/>
              </w:rPr>
            </w:pPr>
            <w:r>
              <w:rPr>
                <w:b/>
                <w:bCs/>
                <w:color w:val="000000"/>
                <w:lang w:val="en-GB" w:eastAsia="en-GB"/>
              </w:rPr>
              <w:t>2.400</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6E6A34DD" w14:textId="77777777" w:rsidR="0076694E" w:rsidRDefault="0076694E">
            <w:pPr>
              <w:jc w:val="center"/>
              <w:rPr>
                <w:b/>
                <w:bCs/>
                <w:color w:val="000000"/>
                <w:lang w:val="en-GB" w:eastAsia="en-GB"/>
              </w:rPr>
            </w:pPr>
            <w:r>
              <w:rPr>
                <w:b/>
                <w:bCs/>
                <w:color w:val="000000"/>
                <w:lang w:val="en-GB" w:eastAsia="en-GB"/>
              </w:rPr>
              <w:t>2.235</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7B7AEF14" w14:textId="77777777" w:rsidR="0076694E" w:rsidRDefault="0076694E">
            <w:pPr>
              <w:jc w:val="center"/>
              <w:rPr>
                <w:b/>
                <w:bCs/>
                <w:color w:val="000000"/>
                <w:lang w:val="en-GB" w:eastAsia="en-GB"/>
              </w:rPr>
            </w:pPr>
            <w:r>
              <w:rPr>
                <w:b/>
                <w:bCs/>
                <w:color w:val="000000"/>
                <w:lang w:val="en-GB" w:eastAsia="en-GB"/>
              </w:rPr>
              <w:t>2.181</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3632C894" w14:textId="77777777" w:rsidR="0076694E" w:rsidRDefault="0076694E">
            <w:pPr>
              <w:jc w:val="center"/>
              <w:rPr>
                <w:b/>
                <w:bCs/>
                <w:color w:val="000000"/>
                <w:lang w:val="en-GB" w:eastAsia="en-GB"/>
              </w:rPr>
            </w:pPr>
            <w:r>
              <w:rPr>
                <w:b/>
                <w:bCs/>
                <w:color w:val="000000"/>
                <w:lang w:val="en-GB" w:eastAsia="en-GB"/>
              </w:rPr>
              <w:t>2.125</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5545A869" w14:textId="77777777" w:rsidR="0076694E" w:rsidRDefault="0076694E">
            <w:pPr>
              <w:jc w:val="center"/>
              <w:rPr>
                <w:b/>
                <w:bCs/>
                <w:color w:val="000000"/>
                <w:lang w:val="en-GB" w:eastAsia="en-GB"/>
              </w:rPr>
            </w:pPr>
            <w:r>
              <w:rPr>
                <w:b/>
                <w:bCs/>
                <w:color w:val="000000"/>
                <w:lang w:val="en-GB" w:eastAsia="en-GB"/>
              </w:rPr>
              <w:t>2.070</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6C5AAB65" w14:textId="77777777" w:rsidR="0076694E" w:rsidRDefault="0076694E">
            <w:pPr>
              <w:jc w:val="center"/>
              <w:rPr>
                <w:b/>
                <w:bCs/>
                <w:color w:val="000000"/>
                <w:lang w:val="en-GB" w:eastAsia="en-GB"/>
              </w:rPr>
            </w:pPr>
            <w:r>
              <w:rPr>
                <w:b/>
                <w:bCs/>
                <w:color w:val="000000"/>
                <w:lang w:val="en-GB" w:eastAsia="en-GB"/>
              </w:rPr>
              <w:t>2.117</w:t>
            </w:r>
          </w:p>
        </w:tc>
        <w:tc>
          <w:tcPr>
            <w:tcW w:w="907" w:type="dxa"/>
            <w:tcBorders>
              <w:top w:val="single" w:sz="4" w:space="0" w:color="auto"/>
              <w:left w:val="single" w:sz="4" w:space="0" w:color="auto"/>
              <w:bottom w:val="single" w:sz="4" w:space="0" w:color="auto"/>
              <w:right w:val="single" w:sz="4" w:space="0" w:color="auto"/>
            </w:tcBorders>
            <w:noWrap/>
            <w:vAlign w:val="center"/>
            <w:hideMark/>
          </w:tcPr>
          <w:p w14:paraId="6D6E2711" w14:textId="77777777" w:rsidR="0076694E" w:rsidRDefault="0076694E">
            <w:pPr>
              <w:ind w:left="-110" w:right="-94"/>
              <w:jc w:val="center"/>
              <w:rPr>
                <w:b/>
                <w:bCs/>
                <w:color w:val="000000"/>
                <w:lang w:val="en-GB" w:eastAsia="en-GB"/>
              </w:rPr>
            </w:pPr>
            <w:r>
              <w:rPr>
                <w:b/>
                <w:bCs/>
                <w:color w:val="000000"/>
                <w:lang w:val="en-GB" w:eastAsia="en-GB"/>
              </w:rPr>
              <w:t>13.130</w:t>
            </w:r>
          </w:p>
        </w:tc>
      </w:tr>
    </w:tbl>
    <w:p w14:paraId="147225C4" w14:textId="77777777" w:rsidR="0076694E" w:rsidRDefault="0076694E" w:rsidP="0076694E">
      <w:pPr>
        <w:rPr>
          <w:lang w:eastAsia="en-GB"/>
        </w:rPr>
      </w:pPr>
    </w:p>
    <w:p w14:paraId="7A1F8E3E" w14:textId="77777777" w:rsidR="0076694E" w:rsidRDefault="0076694E" w:rsidP="0076694E">
      <w:pPr>
        <w:rPr>
          <w:rStyle w:val="y2iqfc"/>
        </w:rPr>
      </w:pPr>
      <w:r>
        <w:rPr>
          <w:lang w:eastAsia="en-GB"/>
        </w:rPr>
        <w:t>Per quanto riguarda le ipotesi di produzione domestica e di importazione dall’estero nella catena di fornitura, si assume che la domanda indotta dal progetto sia soddisfatta internamente al 100% nei settori delle costruzioni, dell’energia, servizi idrici e rifiuti, e immobiliare. Questa percentuale si riduce negli altri settori per tener conto delle importazioni dall’estero (in particolare si assume il 25% di produzione domestica nei settori della riparazione e installazione di macchinari, dei trasporti e della logistica).</w:t>
      </w:r>
      <w:r>
        <w:rPr>
          <w:rStyle w:val="Rimandonotaapidipagina"/>
          <w:rFonts w:eastAsia="Arial"/>
          <w:lang w:eastAsia="en-GB"/>
        </w:rPr>
        <w:footnoteReference w:id="10"/>
      </w:r>
      <w:r>
        <w:rPr>
          <w:lang w:eastAsia="en-GB"/>
        </w:rPr>
        <w:t xml:space="preserve"> </w:t>
      </w:r>
    </w:p>
    <w:p w14:paraId="27A0C9A6" w14:textId="77777777" w:rsidR="0076694E" w:rsidRDefault="0076694E" w:rsidP="0076694E">
      <w:pPr>
        <w:pStyle w:val="Puntoelencocontrattinoe1cmbordosin"/>
        <w:numPr>
          <w:ilvl w:val="0"/>
          <w:numId w:val="0"/>
        </w:numPr>
        <w:rPr>
          <w:sz w:val="20"/>
          <w:lang w:eastAsia="en-GB"/>
        </w:rPr>
      </w:pPr>
      <w:r>
        <w:rPr>
          <w:sz w:val="20"/>
          <w:lang w:eastAsia="en-GB"/>
        </w:rPr>
        <w:t xml:space="preserve">Lo studio stima un effetto di creazione di posti di lavoro per la fase di investimento iniziale pari a 6.095 addetti-anno complessivi per il triennio 2023-2025, a cui si aggiungono negli anni successivi, una volta che lo stabilimento è entrato in funzione, ulteriori 33.035 addetti-anno nei sei anni di esercizio (circa 5.500 addetti l’anno, considerando sia i dipendenti dello stabilimento che gli addetti necessari per la produzione e fornitura di componenti e materiali usati come input nell’operatività dell’impianto). </w:t>
      </w:r>
    </w:p>
    <w:p w14:paraId="5E64B926" w14:textId="77777777" w:rsidR="0076694E" w:rsidRDefault="0076694E" w:rsidP="0076694E">
      <w:pPr>
        <w:pStyle w:val="Puntoelencocontrattinoe1cmbordosin"/>
        <w:numPr>
          <w:ilvl w:val="0"/>
          <w:numId w:val="0"/>
        </w:numPr>
        <w:rPr>
          <w:sz w:val="20"/>
        </w:rPr>
      </w:pPr>
      <w:r>
        <w:rPr>
          <w:sz w:val="20"/>
          <w:lang w:eastAsia="en-GB"/>
        </w:rPr>
        <w:t xml:space="preserve">La stima di impatto sul PIL relativa al solo investimento è di </w:t>
      </w:r>
      <w:r>
        <w:rPr>
          <w:sz w:val="20"/>
        </w:rPr>
        <w:t xml:space="preserve">1,5 miliardi di euro </w:t>
      </w:r>
      <w:r>
        <w:rPr>
          <w:sz w:val="20"/>
          <w:lang w:eastAsia="en-GB"/>
        </w:rPr>
        <w:t>ai prezzi del 2020</w:t>
      </w:r>
      <w:r>
        <w:rPr>
          <w:rStyle w:val="Rimandonotaapidipagina"/>
          <w:rFonts w:eastAsia="Arial"/>
          <w:sz w:val="20"/>
          <w:lang w:eastAsia="en-GB"/>
        </w:rPr>
        <w:footnoteReference w:id="11"/>
      </w:r>
      <w:r>
        <w:rPr>
          <w:sz w:val="20"/>
          <w:lang w:eastAsia="en-GB"/>
        </w:rPr>
        <w:t xml:space="preserve"> </w:t>
      </w:r>
      <w:r>
        <w:rPr>
          <w:sz w:val="20"/>
        </w:rPr>
        <w:t xml:space="preserve">nel complesso dei tre anni di investimento, </w:t>
      </w:r>
      <w:r>
        <w:rPr>
          <w:sz w:val="20"/>
          <w:lang w:eastAsia="en-GB"/>
        </w:rPr>
        <w:t>mentre l’impatto sul PIL dell’esercizio dello stabilimento è di 6,5 miliardi di euro nel complesso dei primi 6 anni ipotizzati (</w:t>
      </w:r>
      <w:r>
        <w:rPr>
          <w:sz w:val="20"/>
          <w:lang w:eastAsia="en-GB"/>
        </w:rPr>
        <w:fldChar w:fldCharType="begin"/>
      </w:r>
      <w:r>
        <w:rPr>
          <w:sz w:val="20"/>
          <w:lang w:eastAsia="en-GB"/>
        </w:rPr>
        <w:instrText xml:space="preserve"> REF _Ref140742326 \h  \* MERGEFORMAT </w:instrText>
      </w:r>
      <w:r>
        <w:rPr>
          <w:sz w:val="20"/>
          <w:lang w:eastAsia="en-GB"/>
        </w:rPr>
      </w:r>
      <w:r>
        <w:rPr>
          <w:sz w:val="20"/>
          <w:lang w:eastAsia="en-GB"/>
        </w:rPr>
        <w:fldChar w:fldCharType="separate"/>
      </w:r>
      <w:r>
        <w:rPr>
          <w:sz w:val="20"/>
        </w:rPr>
        <w:t xml:space="preserve">Figura </w:t>
      </w:r>
      <w:r>
        <w:rPr>
          <w:noProof/>
          <w:sz w:val="20"/>
        </w:rPr>
        <w:t>2.5</w:t>
      </w:r>
      <w:r>
        <w:rPr>
          <w:sz w:val="20"/>
          <w:lang w:eastAsia="en-GB"/>
        </w:rPr>
        <w:fldChar w:fldCharType="end"/>
      </w:r>
      <w:r>
        <w:rPr>
          <w:sz w:val="20"/>
          <w:lang w:eastAsia="en-GB"/>
        </w:rPr>
        <w:t xml:space="preserve">). Complessivamente, l’impatto sul PIL del progetto è di circa </w:t>
      </w:r>
      <w:proofErr w:type="gramStart"/>
      <w:r>
        <w:rPr>
          <w:sz w:val="20"/>
          <w:lang w:eastAsia="en-GB"/>
        </w:rPr>
        <w:t>8</w:t>
      </w:r>
      <w:proofErr w:type="gramEnd"/>
      <w:r>
        <w:rPr>
          <w:sz w:val="20"/>
          <w:lang w:eastAsia="en-GB"/>
        </w:rPr>
        <w:t xml:space="preserve"> miliardi di euro in nove anni. Inoltre, dato che il modello impiegato consente di stimare l’effetto sulla distribuzione del reddito fra famiglie, imprese e pubblica amministrazione, lo studio riporta un incremento atteso del gettito fiscale (entrate di Stato, Regioni ed enti locali) di 1,84 miliardi (le maggiori entrate equivalgono al 23% dell’impatto sul PIL del progetto).</w:t>
      </w:r>
    </w:p>
    <w:p w14:paraId="591FCA75" w14:textId="77777777" w:rsidR="0076694E" w:rsidRDefault="0076694E" w:rsidP="0076694E">
      <w:r>
        <w:rPr>
          <w:lang w:eastAsia="en-GB"/>
        </w:rPr>
        <w:t xml:space="preserve">In termini di impatto medio </w:t>
      </w:r>
      <w:r>
        <w:rPr>
          <w:i/>
          <w:iCs/>
          <w:lang w:eastAsia="en-GB"/>
        </w:rPr>
        <w:t>annuale</w:t>
      </w:r>
      <w:r>
        <w:rPr>
          <w:lang w:eastAsia="en-GB"/>
        </w:rPr>
        <w:t xml:space="preserve"> sull’economia ceca, i risultati possono essere così riassunti:</w:t>
      </w:r>
    </w:p>
    <w:p w14:paraId="33A6DAAC" w14:textId="77777777" w:rsidR="0076694E" w:rsidRDefault="0076694E" w:rsidP="0076694E">
      <w:pPr>
        <w:pStyle w:val="Puntoelencocontrattinoe1cmbordosin"/>
        <w:rPr>
          <w:sz w:val="20"/>
        </w:rPr>
      </w:pPr>
      <w:r>
        <w:rPr>
          <w:sz w:val="20"/>
        </w:rPr>
        <w:t xml:space="preserve">circa </w:t>
      </w:r>
      <w:r>
        <w:rPr>
          <w:sz w:val="20"/>
          <w:lang w:eastAsia="en-GB"/>
        </w:rPr>
        <w:t>0,5 miliardi di euro l’anno per la fase di investimento</w:t>
      </w:r>
    </w:p>
    <w:p w14:paraId="231FCF1B" w14:textId="77777777" w:rsidR="0076694E" w:rsidRDefault="0076694E" w:rsidP="0076694E">
      <w:pPr>
        <w:pStyle w:val="Puntoelencocontrattinoe1cmbordosin"/>
        <w:rPr>
          <w:sz w:val="20"/>
        </w:rPr>
      </w:pPr>
      <w:r>
        <w:rPr>
          <w:sz w:val="20"/>
        </w:rPr>
        <w:t>poco meno di 1,1 miliardi di euro l’anno nella fase di esercizio</w:t>
      </w:r>
    </w:p>
    <w:p w14:paraId="1658F163" w14:textId="77777777" w:rsidR="0076694E" w:rsidRDefault="0076694E" w:rsidP="0076694E">
      <w:pPr>
        <w:pStyle w:val="Puntoelencocontrattinoe1cmbordosin"/>
        <w:rPr>
          <w:sz w:val="20"/>
        </w:rPr>
      </w:pPr>
      <w:r>
        <w:rPr>
          <w:sz w:val="20"/>
        </w:rPr>
        <w:t>una media di circa 0,89 miliardi di euro l’anno nei 9 anni del progetto (2023-2031).</w:t>
      </w:r>
    </w:p>
    <w:p w14:paraId="6D312DBE" w14:textId="77777777" w:rsidR="0076694E" w:rsidRDefault="0076694E" w:rsidP="0076694E">
      <w:pPr>
        <w:pStyle w:val="Puntoelencocontrattinoe1cmbordosin"/>
        <w:rPr>
          <w:sz w:val="20"/>
        </w:rPr>
      </w:pPr>
      <w:r>
        <w:rPr>
          <w:sz w:val="20"/>
        </w:rPr>
        <w:t>4.348 addetti come occupazione media annua nel periodo 2023-2031</w:t>
      </w:r>
    </w:p>
    <w:p w14:paraId="12B4B681" w14:textId="77777777" w:rsidR="0076694E" w:rsidRDefault="0076694E" w:rsidP="0076694E">
      <w:pPr>
        <w:pStyle w:val="Puntoelencocontrattinoe1cmbordosin"/>
        <w:rPr>
          <w:sz w:val="20"/>
        </w:rPr>
      </w:pPr>
      <w:r>
        <w:rPr>
          <w:sz w:val="20"/>
        </w:rPr>
        <w:t>204 milioni di euro l’anno di maggiori entrate fiscali nello stesso periodo.</w:t>
      </w:r>
    </w:p>
    <w:tbl>
      <w:tblPr>
        <w:tblStyle w:val="Grigliatabella"/>
        <w:tblW w:w="7938" w:type="dxa"/>
        <w:tblInd w:w="-5" w:type="dxa"/>
        <w:tblLook w:val="04A0" w:firstRow="1" w:lastRow="0" w:firstColumn="1" w:lastColumn="0" w:noHBand="0" w:noVBand="1"/>
      </w:tblPr>
      <w:tblGrid>
        <w:gridCol w:w="7938"/>
      </w:tblGrid>
      <w:tr w:rsidR="0076694E" w14:paraId="1E8642BE" w14:textId="77777777" w:rsidTr="0076694E">
        <w:trPr>
          <w:trHeight w:val="3819"/>
        </w:trPr>
        <w:tc>
          <w:tcPr>
            <w:tcW w:w="7938" w:type="dxa"/>
            <w:tcBorders>
              <w:top w:val="single" w:sz="4" w:space="0" w:color="auto"/>
              <w:left w:val="single" w:sz="4" w:space="0" w:color="auto"/>
              <w:bottom w:val="single" w:sz="4" w:space="0" w:color="auto"/>
              <w:right w:val="single" w:sz="4" w:space="0" w:color="auto"/>
            </w:tcBorders>
            <w:hideMark/>
          </w:tcPr>
          <w:p w14:paraId="39CA3CAB" w14:textId="4A46FEBC" w:rsidR="0076694E" w:rsidRDefault="0076694E">
            <w:pPr>
              <w:jc w:val="center"/>
            </w:pPr>
            <w:r>
              <w:rPr>
                <w:noProof/>
              </w:rPr>
              <w:drawing>
                <wp:inline distT="0" distB="0" distL="0" distR="0" wp14:anchorId="454E7C35" wp14:editId="17A25942">
                  <wp:extent cx="4655185" cy="2321560"/>
                  <wp:effectExtent l="0" t="0" r="0" b="254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23">
                            <a:extLst>
                              <a:ext uri="{28A0092B-C50C-407E-A947-70E740481C1C}">
                                <a14:useLocalDpi xmlns:a14="http://schemas.microsoft.com/office/drawing/2010/main" val="0"/>
                              </a:ext>
                            </a:extLst>
                          </a:blip>
                          <a:srcRect t="10391" b="3241"/>
                          <a:stretch>
                            <a:fillRect/>
                          </a:stretch>
                        </pic:blipFill>
                        <pic:spPr bwMode="auto">
                          <a:xfrm>
                            <a:off x="0" y="0"/>
                            <a:ext cx="4655185" cy="2321560"/>
                          </a:xfrm>
                          <a:prstGeom prst="rect">
                            <a:avLst/>
                          </a:prstGeom>
                          <a:noFill/>
                          <a:ln>
                            <a:noFill/>
                          </a:ln>
                        </pic:spPr>
                      </pic:pic>
                    </a:graphicData>
                  </a:graphic>
                </wp:inline>
              </w:drawing>
            </w:r>
          </w:p>
        </w:tc>
      </w:tr>
    </w:tbl>
    <w:p w14:paraId="1FBB259A" w14:textId="77777777" w:rsidR="0076694E" w:rsidRDefault="0076694E" w:rsidP="0076694E">
      <w:pPr>
        <w:pStyle w:val="Didascalia"/>
      </w:pPr>
      <w:bookmarkStart w:id="176" w:name="_Ref140742326"/>
      <w:r>
        <w:t xml:space="preserve">Figura </w:t>
      </w:r>
      <w:r>
        <w:fldChar w:fldCharType="begin"/>
      </w:r>
      <w:r>
        <w:instrText xml:space="preserve"> STYLEREF 1 \s </w:instrText>
      </w:r>
      <w:r>
        <w:fldChar w:fldCharType="separate"/>
      </w:r>
      <w:r>
        <w:t>2</w:t>
      </w:r>
      <w:r>
        <w:fldChar w:fldCharType="end"/>
      </w:r>
      <w:r>
        <w:t>.</w:t>
      </w:r>
      <w:r>
        <w:fldChar w:fldCharType="begin"/>
      </w:r>
      <w:r>
        <w:instrText xml:space="preserve"> SEQ Figura \* ARABIC \s 1 </w:instrText>
      </w:r>
      <w:r>
        <w:fldChar w:fldCharType="separate"/>
      </w:r>
      <w:r>
        <w:t>5</w:t>
      </w:r>
      <w:r>
        <w:fldChar w:fldCharType="end"/>
      </w:r>
      <w:bookmarkEnd w:id="176"/>
      <w:r>
        <w:t xml:space="preserve"> - Stima dell’impatto sul PIL del progetto di gigafactory da 40 GWh l’anno 2023-2031 (valori in milioni di euro2020), fonte: elaborazione RSE di </w:t>
      </w:r>
      <w:sdt>
        <w:sdtPr>
          <w:id w:val="-854256851"/>
          <w:citation/>
        </w:sdtPr>
        <w:sdtContent>
          <w:r>
            <w:fldChar w:fldCharType="begin"/>
          </w:r>
          <w:r>
            <w:instrText xml:space="preserve">CITATION Del21 \l 1040 </w:instrText>
          </w:r>
          <w:r>
            <w:fldChar w:fldCharType="separate"/>
          </w:r>
          <w:r>
            <w:t>[2]</w:t>
          </w:r>
          <w:r>
            <w:fldChar w:fldCharType="end"/>
          </w:r>
        </w:sdtContent>
      </w:sdt>
    </w:p>
    <w:p w14:paraId="699E4FB9" w14:textId="77777777" w:rsidR="0076694E" w:rsidRDefault="0076694E" w:rsidP="0076694E"/>
    <w:p w14:paraId="796550AF" w14:textId="77777777" w:rsidR="0076694E" w:rsidRDefault="0076694E" w:rsidP="0076694E">
      <w:r>
        <w:lastRenderedPageBreak/>
        <w:t xml:space="preserve">La </w:t>
      </w:r>
      <w:r>
        <w:fldChar w:fldCharType="begin"/>
      </w:r>
      <w:r>
        <w:instrText xml:space="preserve"> REF _Ref140742514 \h </w:instrText>
      </w:r>
      <w:r>
        <w:fldChar w:fldCharType="separate"/>
      </w:r>
      <w:r>
        <w:t xml:space="preserve">Figura </w:t>
      </w:r>
      <w:r>
        <w:rPr>
          <w:noProof/>
        </w:rPr>
        <w:t>2</w:t>
      </w:r>
      <w:r>
        <w:t>.</w:t>
      </w:r>
      <w:r>
        <w:rPr>
          <w:noProof/>
        </w:rPr>
        <w:t>6</w:t>
      </w:r>
      <w:r>
        <w:fldChar w:fldCharType="end"/>
      </w:r>
      <w:r>
        <w:t xml:space="preserve"> evidenzia i principali settori beneficiari dell’impatto complessivo sul PIL (2023-2031) mentre la </w:t>
      </w:r>
      <w:r>
        <w:fldChar w:fldCharType="begin"/>
      </w:r>
      <w:r>
        <w:instrText xml:space="preserve"> REF _Ref140742607 \h </w:instrText>
      </w:r>
      <w:r>
        <w:fldChar w:fldCharType="separate"/>
      </w:r>
      <w:r>
        <w:t xml:space="preserve">Figura </w:t>
      </w:r>
      <w:r>
        <w:rPr>
          <w:noProof/>
        </w:rPr>
        <w:t>2</w:t>
      </w:r>
      <w:r>
        <w:t>.</w:t>
      </w:r>
      <w:r>
        <w:rPr>
          <w:noProof/>
        </w:rPr>
        <w:t>7</w:t>
      </w:r>
      <w:r>
        <w:fldChar w:fldCharType="end"/>
      </w:r>
      <w:r>
        <w:t xml:space="preserve"> raffigura l’impatto per settore in valore assoluto, distinguendo fra effetti economici diretti, indiretti e indotti. </w:t>
      </w:r>
    </w:p>
    <w:tbl>
      <w:tblPr>
        <w:tblStyle w:val="Grigliatabella"/>
        <w:tblW w:w="0" w:type="auto"/>
        <w:tblLook w:val="04A0" w:firstRow="1" w:lastRow="0" w:firstColumn="1" w:lastColumn="0" w:noHBand="0" w:noVBand="1"/>
      </w:tblPr>
      <w:tblGrid>
        <w:gridCol w:w="7927"/>
      </w:tblGrid>
      <w:tr w:rsidR="0076694E" w14:paraId="151224C6" w14:textId="77777777" w:rsidTr="0076694E">
        <w:tc>
          <w:tcPr>
            <w:tcW w:w="7927" w:type="dxa"/>
            <w:tcBorders>
              <w:top w:val="single" w:sz="4" w:space="0" w:color="auto"/>
              <w:left w:val="single" w:sz="4" w:space="0" w:color="auto"/>
              <w:bottom w:val="single" w:sz="4" w:space="0" w:color="auto"/>
              <w:right w:val="single" w:sz="4" w:space="0" w:color="auto"/>
            </w:tcBorders>
            <w:hideMark/>
          </w:tcPr>
          <w:p w14:paraId="3ED539AB" w14:textId="1BC9B90D" w:rsidR="0076694E" w:rsidRDefault="0076694E">
            <w:pPr>
              <w:jc w:val="center"/>
            </w:pPr>
            <w:r>
              <w:rPr>
                <w:noProof/>
              </w:rPr>
              <w:drawing>
                <wp:inline distT="0" distB="0" distL="0" distR="0" wp14:anchorId="6EFFCF39" wp14:editId="32A26A03">
                  <wp:extent cx="3627755" cy="2131695"/>
                  <wp:effectExtent l="0" t="0" r="0" b="190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a:picLocks noChangeAspect="1" noChangeArrowheads="1"/>
                          </pic:cNvPicPr>
                        </pic:nvPicPr>
                        <pic:blipFill>
                          <a:blip r:embed="rId24">
                            <a:extLst>
                              <a:ext uri="{28A0092B-C50C-407E-A947-70E740481C1C}">
                                <a14:useLocalDpi xmlns:a14="http://schemas.microsoft.com/office/drawing/2010/main" val="0"/>
                              </a:ext>
                            </a:extLst>
                          </a:blip>
                          <a:srcRect l="13202" r="1743"/>
                          <a:stretch>
                            <a:fillRect/>
                          </a:stretch>
                        </pic:blipFill>
                        <pic:spPr bwMode="auto">
                          <a:xfrm>
                            <a:off x="0" y="0"/>
                            <a:ext cx="3627755" cy="2131695"/>
                          </a:xfrm>
                          <a:prstGeom prst="rect">
                            <a:avLst/>
                          </a:prstGeom>
                          <a:noFill/>
                          <a:ln>
                            <a:noFill/>
                          </a:ln>
                        </pic:spPr>
                      </pic:pic>
                    </a:graphicData>
                  </a:graphic>
                </wp:inline>
              </w:drawing>
            </w:r>
          </w:p>
        </w:tc>
      </w:tr>
    </w:tbl>
    <w:p w14:paraId="741976A0" w14:textId="77777777" w:rsidR="0076694E" w:rsidRDefault="0076694E" w:rsidP="0076694E">
      <w:pPr>
        <w:pStyle w:val="Didascalia"/>
      </w:pPr>
      <w:bookmarkStart w:id="177" w:name="_Ref140742514"/>
      <w:r>
        <w:t xml:space="preserve">Figura </w:t>
      </w:r>
      <w:r>
        <w:fldChar w:fldCharType="begin"/>
      </w:r>
      <w:r>
        <w:instrText xml:space="preserve"> STYLEREF 1 \s </w:instrText>
      </w:r>
      <w:r>
        <w:fldChar w:fldCharType="separate"/>
      </w:r>
      <w:r>
        <w:t>2</w:t>
      </w:r>
      <w:r>
        <w:fldChar w:fldCharType="end"/>
      </w:r>
      <w:r>
        <w:t>.</w:t>
      </w:r>
      <w:r>
        <w:fldChar w:fldCharType="begin"/>
      </w:r>
      <w:r>
        <w:instrText xml:space="preserve"> SEQ Figura \* ARABIC \s 1 </w:instrText>
      </w:r>
      <w:r>
        <w:fldChar w:fldCharType="separate"/>
      </w:r>
      <w:r>
        <w:t>6</w:t>
      </w:r>
      <w:r>
        <w:fldChar w:fldCharType="end"/>
      </w:r>
      <w:bookmarkEnd w:id="177"/>
      <w:r>
        <w:t xml:space="preserve"> – Quota per settore dell’impatto sul PIL del progetto di gigafactory da 40 GWh/anno (valori in percentuale sul totale 2023-2031), fonte: elaborazione RSE di </w:t>
      </w:r>
      <w:sdt>
        <w:sdtPr>
          <w:id w:val="952525170"/>
          <w:citation/>
        </w:sdtPr>
        <w:sdtContent>
          <w:r>
            <w:fldChar w:fldCharType="begin"/>
          </w:r>
          <w:r>
            <w:instrText xml:space="preserve">CITATION Del21 \l 1040 </w:instrText>
          </w:r>
          <w:r>
            <w:fldChar w:fldCharType="separate"/>
          </w:r>
          <w:r>
            <w:t>[2]</w:t>
          </w:r>
          <w:r>
            <w:fldChar w:fldCharType="end"/>
          </w:r>
        </w:sdtContent>
      </w:sdt>
    </w:p>
    <w:tbl>
      <w:tblPr>
        <w:tblStyle w:val="Grigliatabella"/>
        <w:tblW w:w="7927" w:type="dxa"/>
        <w:tblLook w:val="04A0" w:firstRow="1" w:lastRow="0" w:firstColumn="1" w:lastColumn="0" w:noHBand="0" w:noVBand="1"/>
      </w:tblPr>
      <w:tblGrid>
        <w:gridCol w:w="7927"/>
      </w:tblGrid>
      <w:tr w:rsidR="0076694E" w14:paraId="706FBAE7" w14:textId="77777777" w:rsidTr="0076694E">
        <w:tc>
          <w:tcPr>
            <w:tcW w:w="7927" w:type="dxa"/>
            <w:tcBorders>
              <w:top w:val="single" w:sz="4" w:space="0" w:color="auto"/>
              <w:left w:val="single" w:sz="4" w:space="0" w:color="auto"/>
              <w:bottom w:val="single" w:sz="4" w:space="0" w:color="auto"/>
              <w:right w:val="single" w:sz="4" w:space="0" w:color="auto"/>
            </w:tcBorders>
            <w:hideMark/>
          </w:tcPr>
          <w:p w14:paraId="0FE8C8E5" w14:textId="676DCB61" w:rsidR="0076694E" w:rsidRDefault="0076694E">
            <w:pPr>
              <w:jc w:val="center"/>
            </w:pPr>
            <w:r>
              <w:rPr>
                <w:noProof/>
              </w:rPr>
              <w:drawing>
                <wp:inline distT="0" distB="0" distL="0" distR="0" wp14:anchorId="66BDB2F8" wp14:editId="4B6E743B">
                  <wp:extent cx="4619625" cy="264795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9625" cy="2647950"/>
                          </a:xfrm>
                          <a:prstGeom prst="rect">
                            <a:avLst/>
                          </a:prstGeom>
                          <a:noFill/>
                          <a:ln>
                            <a:noFill/>
                          </a:ln>
                        </pic:spPr>
                      </pic:pic>
                    </a:graphicData>
                  </a:graphic>
                </wp:inline>
              </w:drawing>
            </w:r>
          </w:p>
        </w:tc>
      </w:tr>
    </w:tbl>
    <w:p w14:paraId="0962153A" w14:textId="77777777" w:rsidR="0076694E" w:rsidRDefault="0076694E" w:rsidP="0076694E">
      <w:pPr>
        <w:pStyle w:val="Didascalia"/>
      </w:pPr>
      <w:bookmarkStart w:id="178" w:name="_Ref140742607"/>
      <w:r>
        <w:t xml:space="preserve">Figura </w:t>
      </w:r>
      <w:r>
        <w:fldChar w:fldCharType="begin"/>
      </w:r>
      <w:r>
        <w:instrText xml:space="preserve"> STYLEREF 1 \s </w:instrText>
      </w:r>
      <w:r>
        <w:fldChar w:fldCharType="separate"/>
      </w:r>
      <w:r>
        <w:t>2</w:t>
      </w:r>
      <w:r>
        <w:fldChar w:fldCharType="end"/>
      </w:r>
      <w:r>
        <w:t>.</w:t>
      </w:r>
      <w:r>
        <w:fldChar w:fldCharType="begin"/>
      </w:r>
      <w:r>
        <w:instrText xml:space="preserve"> SEQ Figura \* ARABIC \s 1 </w:instrText>
      </w:r>
      <w:r>
        <w:fldChar w:fldCharType="separate"/>
      </w:r>
      <w:r>
        <w:t>7</w:t>
      </w:r>
      <w:r>
        <w:fldChar w:fldCharType="end"/>
      </w:r>
      <w:bookmarkEnd w:id="178"/>
      <w:r>
        <w:t xml:space="preserve"> – Impatto sul PIL di settore del progetto di gigafactory da 40 GWh/anno (valori in milioni di euro2020), fonte: elaborazione RSE di </w:t>
      </w:r>
      <w:sdt>
        <w:sdtPr>
          <w:id w:val="2043172811"/>
          <w:citation/>
        </w:sdtPr>
        <w:sdtContent>
          <w:r>
            <w:fldChar w:fldCharType="begin"/>
          </w:r>
          <w:r>
            <w:instrText xml:space="preserve">CITATION Del21 \l 1040 </w:instrText>
          </w:r>
          <w:r>
            <w:fldChar w:fldCharType="separate"/>
          </w:r>
          <w:r>
            <w:t>[2]</w:t>
          </w:r>
          <w:r>
            <w:fldChar w:fldCharType="end"/>
          </w:r>
        </w:sdtContent>
      </w:sdt>
    </w:p>
    <w:p w14:paraId="12D4F55D" w14:textId="77777777" w:rsidR="0076694E" w:rsidRDefault="0076694E" w:rsidP="0076694E"/>
    <w:p w14:paraId="0ED5B978" w14:textId="77777777" w:rsidR="0076694E" w:rsidRDefault="0076694E" w:rsidP="0076694E">
      <w:r>
        <w:t>L’analisi condotta da Deloitte evidenzia un effetto cospicuo per il settore dei servizi di mercato, con il 33,6% (oltre che per l’industria manifatturiera in generale, in cui si colloca la fabbricazione delle batterie al litio, con il 40,8% dell’impatto totale), che sopravanza l’impatto sul settore delle costruzioni, con il 16,5%. Sorprende l’effetto molto limitato di attivazione del settore estrattivo ceco (0,7%), addirittura la metà dell’effetto intersettoriale sull’agricoltura (1,4%) nonostante l’ipotesi d’indagine di estrazione e lavorazione del litio in Cecoslovacchia, evitando l’importazione dall’estero.</w:t>
      </w:r>
      <w:r>
        <w:rPr>
          <w:rStyle w:val="Rimandonotaapidipagina"/>
          <w:rFonts w:eastAsia="Arial"/>
        </w:rPr>
        <w:footnoteReference w:id="12"/>
      </w:r>
      <w:r>
        <w:t xml:space="preserve"> Lo stesso rapporto evidenzia i limiti della metodologia di analisi utilizzata. Il modello impiegato per la stima si basa sui dati delle tavole input-output dell’economia ceca, molto aggregati (la nuova </w:t>
      </w:r>
      <w:r>
        <w:rPr>
          <w:i/>
          <w:iCs/>
        </w:rPr>
        <w:t>gigafactory</w:t>
      </w:r>
      <w:r>
        <w:t xml:space="preserve"> rientra nel settore 27 - Produzione di apparecchiature elettriche). Nella scomposizione NACE a tre cifre, vi sono sei sub-settori, fra i quali il 27.2 Produzione di batterie e </w:t>
      </w:r>
      <w:r>
        <w:lastRenderedPageBreak/>
        <w:t xml:space="preserve">accumulatori, ma le tavole input-output non arrivano a questo livello di dettaglio. La nuova </w:t>
      </w:r>
      <w:r>
        <w:rPr>
          <w:i/>
          <w:iCs/>
        </w:rPr>
        <w:t>gigafactory</w:t>
      </w:r>
      <w:r>
        <w:t xml:space="preserve"> è destinata a creare una nuova catena di fornitura, con una struttura probabilmente molto diversa sia rispetto alla produzione di apparecchiature elettriche in generale, sia rispetto alla produzione di batterie convenzionali. La semplificazione operata dal modello dello studio Deloitte interviene a due livelli:</w:t>
      </w:r>
    </w:p>
    <w:p w14:paraId="3838EB6A" w14:textId="77777777" w:rsidR="0076694E" w:rsidRDefault="0076694E" w:rsidP="0076694E">
      <w:pPr>
        <w:pStyle w:val="Puntoelencocontrattinoe1cmbordosin"/>
        <w:rPr>
          <w:sz w:val="20"/>
        </w:rPr>
      </w:pPr>
      <w:r>
        <w:rPr>
          <w:sz w:val="20"/>
        </w:rPr>
        <w:t>il modello ha considerato solo in parte dati specifici riguardanti la produzione di batterie al litio (alcuni dati settoriali di ripartizione della domanda di beni e servizi fra importazioni e produzione domestica);</w:t>
      </w:r>
    </w:p>
    <w:p w14:paraId="7AAC0B89" w14:textId="77777777" w:rsidR="0076694E" w:rsidRDefault="0076694E" w:rsidP="0076694E">
      <w:pPr>
        <w:pStyle w:val="Puntoelencocontrattinoe1cmbordosin"/>
        <w:rPr>
          <w:sz w:val="20"/>
        </w:rPr>
      </w:pPr>
      <w:r>
        <w:rPr>
          <w:sz w:val="20"/>
        </w:rPr>
        <w:t>per il resto ha considerato dati sulle relazioni intersettoriali riguardanti il settore 27 delle apparecchiature elettriche in generale.</w:t>
      </w:r>
    </w:p>
    <w:p w14:paraId="3543724B" w14:textId="77777777" w:rsidR="0076694E" w:rsidRDefault="0076694E" w:rsidP="0076694E">
      <w:pPr>
        <w:rPr>
          <w:highlight w:val="yellow"/>
        </w:rPr>
      </w:pPr>
      <w:r>
        <w:t>Un altro punto debole dell’analisi riguarda la bassa incidenza del costo del lavoro assunta nella struttura degli OPEX del progetto: solo 16 milioni di euro, ovvero lo 0,7% degli OPEX. Per uno stabilimento con 2300 addetti quest’ipotesi equivale a un costo annuo per addetto di circa 6-7000 euro nel periodo 2023-2031, valori 3-4 volte inferiori rispetto a quello medio nella repubblica Ceca nel 2021.</w:t>
      </w:r>
      <w:r>
        <w:rPr>
          <w:rStyle w:val="Rimandonotaapidipagina"/>
          <w:rFonts w:eastAsia="Arial"/>
        </w:rPr>
        <w:footnoteReference w:id="13"/>
      </w:r>
      <w:r>
        <w:t xml:space="preserve"> Un’eventuale sottostima del costo del lavoro potrebbe portare a una corrispondente sottostima dell’indotto associato ai consumi e all’attivazione di valore aggiunto nei settori dell’economia per l’effetto di incremento dell’occupazione e del monte salari. Si tenga conto che la cifra di 2300 addetti diretti dello stabilimento da 40 GWh equivale a 57 addetti per GWh di capacità ed appare una stima realistica rispetto alla forchetta di valori individuata nella rassegna di casi del JRC</w:t>
      </w:r>
      <w:sdt>
        <w:sdtPr>
          <w:id w:val="-1192767194"/>
          <w:citation/>
        </w:sdtPr>
        <w:sdtContent>
          <w:r>
            <w:fldChar w:fldCharType="begin"/>
          </w:r>
          <w:r>
            <w:instrText xml:space="preserve"> CITATION Ste17 \l 1040 </w:instrText>
          </w:r>
          <w:r>
            <w:fldChar w:fldCharType="separate"/>
          </w:r>
          <w:r>
            <w:rPr>
              <w:noProof/>
            </w:rPr>
            <w:t xml:space="preserve"> [1]</w:t>
          </w:r>
          <w:r>
            <w:fldChar w:fldCharType="end"/>
          </w:r>
        </w:sdtContent>
      </w:sdt>
      <w:r>
        <w:t xml:space="preserve"> (50 - 200 addetti/</w:t>
      </w:r>
      <w:proofErr w:type="spellStart"/>
      <w:r>
        <w:t>GWh</w:t>
      </w:r>
      <w:r>
        <w:rPr>
          <w:vertAlign w:val="subscript"/>
        </w:rPr>
        <w:t>c</w:t>
      </w:r>
      <w:proofErr w:type="spellEnd"/>
      <w:r>
        <w:t xml:space="preserve">). </w:t>
      </w:r>
    </w:p>
    <w:p w14:paraId="778473E5" w14:textId="77777777" w:rsidR="0076694E" w:rsidRDefault="0076694E" w:rsidP="0076694E">
      <w:pPr>
        <w:jc w:val="left"/>
        <w:rPr>
          <w:highlight w:val="yellow"/>
        </w:rPr>
      </w:pPr>
      <w:r>
        <w:rPr>
          <w:highlight w:val="yellow"/>
        </w:rPr>
        <w:br w:type="page"/>
      </w:r>
    </w:p>
    <w:p w14:paraId="2F5F116D" w14:textId="77777777" w:rsidR="0076694E" w:rsidRDefault="0076694E" w:rsidP="0076694E">
      <w:pPr>
        <w:pStyle w:val="Titolo1"/>
        <w:numPr>
          <w:ilvl w:val="0"/>
          <w:numId w:val="32"/>
        </w:numPr>
      </w:pPr>
      <w:bookmarkStart w:id="179" w:name="_Toc141802452"/>
      <w:r>
        <w:lastRenderedPageBreak/>
        <w:t>Metodologia di analisi</w:t>
      </w:r>
      <w:bookmarkEnd w:id="179"/>
    </w:p>
    <w:p w14:paraId="6D2C588A" w14:textId="77777777" w:rsidR="0076694E" w:rsidRDefault="0076694E" w:rsidP="0076694E">
      <w:r>
        <w:t xml:space="preserve">L’analisi di impatto è stata realizzata utilizzando un modello input-output (IO) basato sulle tavole </w:t>
      </w:r>
      <w:r>
        <w:rPr>
          <w:i/>
          <w:iCs/>
        </w:rPr>
        <w:t>supply and use</w:t>
      </w:r>
      <w:r>
        <w:t xml:space="preserve"> (SUT) dell’Italia prodotte dall’Istat per il 2019. Il modello IO è un </w:t>
      </w:r>
      <w:r>
        <w:rPr>
          <w:i/>
          <w:iCs/>
        </w:rPr>
        <w:t>framework</w:t>
      </w:r>
      <w:r>
        <w:t xml:space="preserve"> analitico di analisi sviluppato da Wassily </w:t>
      </w:r>
      <w:proofErr w:type="spellStart"/>
      <w:r>
        <w:t>Leontief</w:t>
      </w:r>
      <w:proofErr w:type="spellEnd"/>
      <w:r>
        <w:t xml:space="preserve"> negli anni 30 </w:t>
      </w:r>
      <w:sdt>
        <w:sdtPr>
          <w:id w:val="-1698384695"/>
          <w:citation/>
        </w:sdtPr>
        <w:sdtContent>
          <w:r>
            <w:fldChar w:fldCharType="begin"/>
          </w:r>
          <w:r>
            <w:instrText xml:space="preserve"> CITATION miller2009 \l 1040 </w:instrText>
          </w:r>
          <w:r>
            <w:fldChar w:fldCharType="separate"/>
          </w:r>
          <w:r>
            <w:rPr>
              <w:noProof/>
            </w:rPr>
            <w:t>[3]</w:t>
          </w:r>
          <w:r>
            <w:fldChar w:fldCharType="end"/>
          </w:r>
        </w:sdtContent>
      </w:sdt>
      <w:r>
        <w:t xml:space="preserve"> finalizzato ad analizzare le interdipendenze tra i settori di un’economia. Un modello IO non è altro che un sistema di equazioni lineari, ognuna delle quali, nella sua forma più semplice, rappresenta la distribuzione dei prodotti di un determinato settore nelle varie parti dell’economia nazionale. Il modello può essere esteso per incorporare dati di maggior dettaglio su particolari settori, per considerare anche gli scambi con l’estero o anche per effettuare connessioni con altri strumenti di analisi </w:t>
      </w:r>
      <w:sdt>
        <w:sdtPr>
          <w:id w:val="-233233952"/>
          <w:citation/>
        </w:sdtPr>
        <w:sdtContent>
          <w:r>
            <w:fldChar w:fldCharType="begin"/>
          </w:r>
          <w:r>
            <w:instrText xml:space="preserve"> CITATION miller2009 \l 1040 </w:instrText>
          </w:r>
          <w:r>
            <w:fldChar w:fldCharType="separate"/>
          </w:r>
          <w:r>
            <w:rPr>
              <w:noProof/>
            </w:rPr>
            <w:t>[3]</w:t>
          </w:r>
          <w:r>
            <w:fldChar w:fldCharType="end"/>
          </w:r>
        </w:sdtContent>
      </w:sdt>
      <w:r>
        <w:t xml:space="preserve">. Una delle estensioni più importanti, storicamente, è stata quella che ha riguardato la struttura contabile di partenza, ovverosia la base dati sulla quale il modello si basa. Nella sua versione originaria, il modello IO è basato su tavole simmetriche (input-output, appunto) che descrivono i flussi monetari tra i vari settori dell’economia. La rappresentazione dell’economia oggetto di studio basata sulle tavole IO è stata col tempo soppiantata dalle tavole </w:t>
      </w:r>
      <w:r>
        <w:rPr>
          <w:i/>
          <w:iCs/>
        </w:rPr>
        <w:t>supply and use</w:t>
      </w:r>
      <w:r>
        <w:t xml:space="preserve"> (SUT) delle quali, le tavole IO, sono un caso particolare. Questo nuovo approccio di rappresentazione e risoluzione dei modelli IO si deve principalmente a Richard Stone </w:t>
      </w:r>
      <w:sdt>
        <w:sdtPr>
          <w:id w:val="-733000739"/>
          <w:citation/>
        </w:sdtPr>
        <w:sdtContent>
          <w:r>
            <w:fldChar w:fldCharType="begin"/>
          </w:r>
          <w:r>
            <w:instrText xml:space="preserve"> CITATION Sto61 \l 1040 </w:instrText>
          </w:r>
          <w:r>
            <w:fldChar w:fldCharType="separate"/>
          </w:r>
          <w:r>
            <w:rPr>
              <w:noProof/>
            </w:rPr>
            <w:t>[4]</w:t>
          </w:r>
          <w:r>
            <w:fldChar w:fldCharType="end"/>
          </w:r>
        </w:sdtContent>
      </w:sdt>
      <w:r>
        <w:t xml:space="preserve">, premio Nobel per l’economia nel 1984 per i suoi studi sul tema, analogamente a </w:t>
      </w:r>
      <w:proofErr w:type="spellStart"/>
      <w:r>
        <w:t>Leontief</w:t>
      </w:r>
      <w:proofErr w:type="spellEnd"/>
      <w:r>
        <w:t xml:space="preserve"> nel 1973.</w:t>
      </w:r>
    </w:p>
    <w:p w14:paraId="594D8D15" w14:textId="2C9302FF" w:rsidR="0076694E" w:rsidRDefault="0076694E" w:rsidP="0076694E">
      <w:r>
        <w:t>Le tavole SUT sono una rappresentazione dei flussi tra gli agenti economici che tengono conto dello scambio di beni e servizi da parte da imprese, famiglie, pubblica amministrazione e resto del mondo e si differenziano dalle tavole input-output (IO) in quanto tavole settore-prodotto. Le tavole IO, in maniera estremamente sintetica, descrivono i flussi economici tra i vari settori dell’economia (come delle tabelle a doppia entrata): ad esempio il settore agricolo acquista input dal settore della generazione di energia e da quello della produzione di fertilizzanti per destinare p</w:t>
      </w:r>
      <w:r w:rsidR="00AB0790">
        <w:t>o</w:t>
      </w:r>
      <w:r>
        <w:t>i i suoi prodotti alla domanda finale. Tale rappresentazione è tuttavia limitante in quanto, nel mondo reale, le aziende acquistano prodotti intermedi e producono prodotti e servizi destinati alla domanda finale o all’export. Le SUT permettono di uscire dalla rigida dinamica settore – settore per passare a quella, più aderente con la realtà, settore-prodotto. In appendice viene fornita una descrizione dettagliata delle tavole IO e SUT alla base dei modelli IO.</w:t>
      </w:r>
    </w:p>
    <w:p w14:paraId="0F2A4EA6" w14:textId="77777777" w:rsidR="0076694E" w:rsidRDefault="0076694E" w:rsidP="0076694E">
      <w:r>
        <w:t xml:space="preserve">Le tavole SUT sono quindi una struttura contabile che fotografa l’economia di un paese in un determinato momento e rappresenta la base dati sulla quale costruire il modello IO passando quindi da una rappresentazione </w:t>
      </w:r>
      <w:r>
        <w:rPr>
          <w:i/>
          <w:iCs/>
        </w:rPr>
        <w:t>ex post</w:t>
      </w:r>
      <w:r>
        <w:t xml:space="preserve"> (contabile) a una </w:t>
      </w:r>
      <w:r>
        <w:rPr>
          <w:i/>
          <w:iCs/>
        </w:rPr>
        <w:t>ex ante</w:t>
      </w:r>
      <w:r>
        <w:t xml:space="preserve"> attraverso la quale poter effettuare delle simulazioni di impatto.</w:t>
      </w:r>
    </w:p>
    <w:p w14:paraId="6517FEFC" w14:textId="13BFE1EE" w:rsidR="0076694E" w:rsidRDefault="0076694E" w:rsidP="0076694E">
      <w:r>
        <w:t xml:space="preserve">L’ipotesi principale del modello IO è che esso sia </w:t>
      </w:r>
      <w:r>
        <w:rPr>
          <w:i/>
          <w:iCs/>
        </w:rPr>
        <w:t>demand-</w:t>
      </w:r>
      <w:proofErr w:type="spellStart"/>
      <w:r>
        <w:rPr>
          <w:i/>
          <w:iCs/>
        </w:rPr>
        <w:t>drive</w:t>
      </w:r>
      <w:r w:rsidR="00AB0790">
        <w:rPr>
          <w:i/>
          <w:iCs/>
        </w:rPr>
        <w:t>n</w:t>
      </w:r>
      <w:proofErr w:type="spellEnd"/>
      <w:r>
        <w:t xml:space="preserve">, ossia sono gli impulsi della domanda (finale esogena e/o intermedia) che generano variazioni del valore aggiunto o della produzione del sistema economico. Il modello, quindi, non permette retroazioni sui prezzi e sulla produttività dei settori, inoltre i </w:t>
      </w:r>
      <w:r w:rsidR="00AB0790">
        <w:t>coefficienti</w:t>
      </w:r>
      <w:r>
        <w:t xml:space="preserve"> tecnici, ossia le ricette tecnologiche alla base della produzione di beni e servizi, non variano al variare della domanda finale. Il consumo delle famiglie può essere esogeno o endogeno al modello, a seconda dei dati a disposizione.</w:t>
      </w:r>
    </w:p>
    <w:p w14:paraId="649DEABA" w14:textId="77777777" w:rsidR="0076694E" w:rsidRDefault="0076694E" w:rsidP="0076694E">
      <w:r>
        <w:t>La simulazione di impatto presuppone la definizione di uno scenario di impatto, ossia l’individuazione delle variabili oggetto di shock e, in seguito, la quantificazione dell’effetto di tale variazione sull’economia oggetto di studio. Esempi di shock sono l’aumento della spesa pubblica o una flessione delle esportazioni di un determinato bene a causa di politiche commerciali ostili da parte di paesi partner. Lo scenario, quindi, aiuta a definire le variabili oggetto di variazione e il settore oggetto dello shock.</w:t>
      </w:r>
    </w:p>
    <w:p w14:paraId="1942D1F7" w14:textId="77777777" w:rsidR="0076694E" w:rsidRDefault="0076694E" w:rsidP="0076694E">
      <w:r>
        <w:t xml:space="preserve">Una volta definito, lo shock viene introdotto nel modello IO che fornirà una nuova soluzione rispetto all’equilibrio di </w:t>
      </w:r>
      <w:r>
        <w:rPr>
          <w:i/>
          <w:iCs/>
        </w:rPr>
        <w:t>baseline</w:t>
      </w:r>
      <w:r>
        <w:t xml:space="preserve">. La differenza della soluzione con lo scenario e quella di </w:t>
      </w:r>
      <w:r>
        <w:rPr>
          <w:i/>
          <w:iCs/>
        </w:rPr>
        <w:t>baseline</w:t>
      </w:r>
      <w:r>
        <w:t xml:space="preserve"> fornisce l’impatto sul sistema economico degli shock esogeni definiti nello scenario.</w:t>
      </w:r>
    </w:p>
    <w:p w14:paraId="337DB5E4" w14:textId="77777777" w:rsidR="0076694E" w:rsidRDefault="0076694E" w:rsidP="0076694E">
      <w:r>
        <w:t xml:space="preserve">Le caratteristiche del modello IO (che è un modello lineare) e degli scenari che esso è in grado di valutare fanno sì che le simulazioni effettuate con esso siano sempre </w:t>
      </w:r>
      <w:proofErr w:type="spellStart"/>
      <w:r>
        <w:rPr>
          <w:i/>
          <w:iCs/>
        </w:rPr>
        <w:t>ceteris</w:t>
      </w:r>
      <w:proofErr w:type="spellEnd"/>
      <w:r>
        <w:rPr>
          <w:i/>
          <w:iCs/>
        </w:rPr>
        <w:t xml:space="preserve"> </w:t>
      </w:r>
      <w:proofErr w:type="spellStart"/>
      <w:r>
        <w:rPr>
          <w:i/>
          <w:iCs/>
        </w:rPr>
        <w:t>paribus</w:t>
      </w:r>
      <w:proofErr w:type="spellEnd"/>
      <w:r>
        <w:t xml:space="preserve">, ossia riguardanti solamente le relazioni causali (desunte dalla contabilità nazionale descritta da tavole IO o SUT) attivate dallo shock esogeno. Questo è un aspetto da tenere bene a mente soprattutto quando i </w:t>
      </w:r>
      <w:r>
        <w:lastRenderedPageBreak/>
        <w:t>modelli IO vengono utilizzati per simulare gli effetti di uno shock in anni futuri, durante i quali le relazioni tra i settori (es. ricette tecniche) possono variare o le variabili oggetto di shock possono assumere valori diversi a causa di dinamiche del sistema economico diverse da quelle ipotizzate negli scenari di simulazione.</w:t>
      </w:r>
    </w:p>
    <w:p w14:paraId="78B7B867" w14:textId="77777777" w:rsidR="0076694E" w:rsidRDefault="0076694E" w:rsidP="0076694E">
      <w:r>
        <w:t>Maggiori dettagli sul modello utilizzato sono disponibili in appendice.</w:t>
      </w:r>
    </w:p>
    <w:p w14:paraId="3B2A39AF" w14:textId="77777777" w:rsidR="0076694E" w:rsidRDefault="0076694E" w:rsidP="0076694E"/>
    <w:p w14:paraId="5DF3C890" w14:textId="77777777" w:rsidR="0076694E" w:rsidRDefault="0076694E" w:rsidP="0076694E">
      <w:pPr>
        <w:jc w:val="left"/>
        <w:rPr>
          <w:color w:val="244D7B"/>
          <w:sz w:val="36"/>
        </w:rPr>
      </w:pPr>
      <w:r>
        <w:br w:type="page"/>
      </w:r>
    </w:p>
    <w:p w14:paraId="6C621BEB" w14:textId="77777777" w:rsidR="0076694E" w:rsidRDefault="0076694E" w:rsidP="0076694E">
      <w:pPr>
        <w:pStyle w:val="Titolo1"/>
        <w:numPr>
          <w:ilvl w:val="0"/>
          <w:numId w:val="32"/>
        </w:numPr>
      </w:pPr>
      <w:bookmarkStart w:id="180" w:name="_Toc141802460"/>
      <w:r>
        <w:lastRenderedPageBreak/>
        <w:t>Descrizione del caso pilota</w:t>
      </w:r>
      <w:bookmarkEnd w:id="180"/>
    </w:p>
    <w:p w14:paraId="0AD5FDE3" w14:textId="77777777" w:rsidR="0076694E" w:rsidRDefault="0076694E" w:rsidP="0076694E"/>
    <w:p w14:paraId="4E799626" w14:textId="687E0FF1" w:rsidR="0076694E" w:rsidRDefault="0076694E" w:rsidP="0076694E">
      <w:r>
        <w:t xml:space="preserve">Il caso studio ipotetico è una Gigafactory da 10 </w:t>
      </w:r>
      <w:proofErr w:type="spellStart"/>
      <w:r>
        <w:t>GWh</w:t>
      </w:r>
      <w:r>
        <w:rPr>
          <w:vertAlign w:val="subscript"/>
        </w:rPr>
        <w:t>c</w:t>
      </w:r>
      <w:proofErr w:type="spellEnd"/>
      <w:r>
        <w:rPr>
          <w:vertAlign w:val="subscript"/>
        </w:rPr>
        <w:t xml:space="preserve"> </w:t>
      </w:r>
      <w:r>
        <w:t xml:space="preserve">per la produzione di batterie al litio destinate ad accumuli di tipo stazionario nel settore elettrico (EES -Energy Storage Systems), a servizio di impianti a fonti rinnovabili o di reti di distribuzione. L’output dello stabilimento non è il tipico pacco batteria per </w:t>
      </w:r>
      <w:del w:id="181" w:author="Mela Giulio (RSE)" w:date="2023-08-30T14:50:00Z">
        <w:r w:rsidDel="0049458D">
          <w:delText>l’automotive</w:delText>
        </w:r>
      </w:del>
      <w:ins w:id="182" w:author="Mela Giulio (RSE)" w:date="2023-08-30T14:50:00Z">
        <w:r w:rsidR="0049458D">
          <w:t>il settore automobilistico</w:t>
        </w:r>
      </w:ins>
      <w:r>
        <w:t>, ma è il cosiddetto BESS (</w:t>
      </w:r>
      <w:proofErr w:type="spellStart"/>
      <w:r>
        <w:t>Battery</w:t>
      </w:r>
      <w:proofErr w:type="spellEnd"/>
      <w:r>
        <w:t xml:space="preserve"> energy storage system), ovvero un container in cui sono installate, oltre ai moduli batteria, tutte le tecnologie necessarie per ricevere la ricarica e rilasciare la carica in condizioni di sicurezza (inverters, componenti di controllo, sensori integrati, sistemi di raffreddamento e prevenzione incendi).</w:t>
      </w:r>
      <w:r>
        <w:rPr>
          <w:rStyle w:val="Rimandonotaapidipagina"/>
          <w:rFonts w:eastAsia="Arial"/>
        </w:rPr>
        <w:footnoteReference w:id="14"/>
      </w:r>
    </w:p>
    <w:p w14:paraId="298221D9" w14:textId="5B37198D" w:rsidR="0076694E" w:rsidRDefault="0076694E" w:rsidP="0076694E">
      <w:r>
        <w:t xml:space="preserve">La delimitazione del processo produttivo della </w:t>
      </w:r>
      <w:del w:id="183" w:author="Mela Giulio (RSE)" w:date="2023-08-30T14:51:00Z">
        <w:r w:rsidDel="0049458D">
          <w:delText xml:space="preserve">Gigafactory </w:delText>
        </w:r>
      </w:del>
      <w:ins w:id="184" w:author="Mela Giulio (RSE)" w:date="2023-08-30T14:51:00Z">
        <w:r w:rsidR="0049458D" w:rsidRPr="0049458D">
          <w:rPr>
            <w:i/>
            <w:iCs/>
            <w:rPrChange w:id="185" w:author="Mela Giulio (RSE)" w:date="2023-08-30T14:51:00Z">
              <w:rPr/>
            </w:rPrChange>
          </w:rPr>
          <w:t>gigafactory</w:t>
        </w:r>
        <w:r w:rsidR="0049458D">
          <w:t xml:space="preserve"> </w:t>
        </w:r>
      </w:ins>
      <w:r>
        <w:t xml:space="preserve">prevede l’approvvigionamento all’estero delle materie prime di base (es. litio carbonato) mentre in ambito nazionale si prevede la realizzazione in un unico stabilimento </w:t>
      </w:r>
      <w:r w:rsidR="00AB0790">
        <w:t xml:space="preserve">per </w:t>
      </w:r>
      <w:r>
        <w:t>i processi di produzione di materiale attivo partendo dal litio carbonato, la produzione della cella, l’assemblaggio delle celle con la produzione di pacchi batteria e, infine, la produzione e vendita di sistemi di storage (</w:t>
      </w:r>
      <w:r>
        <w:fldChar w:fldCharType="begin"/>
      </w:r>
      <w:r>
        <w:instrText xml:space="preserve"> REF _Ref141793673 \h </w:instrText>
      </w:r>
      <w:r>
        <w:fldChar w:fldCharType="separate"/>
      </w:r>
      <w:r>
        <w:t xml:space="preserve">Figura </w:t>
      </w:r>
      <w:r>
        <w:rPr>
          <w:noProof/>
        </w:rPr>
        <w:t>4</w:t>
      </w:r>
      <w:r>
        <w:t>.</w:t>
      </w:r>
      <w:r>
        <w:rPr>
          <w:noProof/>
        </w:rPr>
        <w:t>1</w:t>
      </w:r>
      <w:r>
        <w:fldChar w:fldCharType="end"/>
      </w:r>
      <w:r>
        <w:t>).</w:t>
      </w:r>
    </w:p>
    <w:p w14:paraId="005946D8" w14:textId="3B201B77" w:rsidR="0076694E" w:rsidRDefault="0076694E" w:rsidP="0076694E">
      <w:r>
        <w:t xml:space="preserve">Considerato che la durata del periodo di costruzione della </w:t>
      </w:r>
      <w:ins w:id="186" w:author="Mela Giulio (RSE)" w:date="2023-08-30T14:51:00Z">
        <w:r w:rsidR="0049458D" w:rsidRPr="002B591B">
          <w:rPr>
            <w:i/>
            <w:iCs/>
          </w:rPr>
          <w:t>gigafactory</w:t>
        </w:r>
        <w:r w:rsidR="0049458D" w:rsidDel="0049458D">
          <w:t xml:space="preserve"> </w:t>
        </w:r>
      </w:ins>
      <w:del w:id="187" w:author="Mela Giulio (RSE)" w:date="2023-08-30T14:51:00Z">
        <w:r w:rsidDel="0049458D">
          <w:delText xml:space="preserve">Gigafactory </w:delText>
        </w:r>
      </w:del>
      <w:r>
        <w:t>è di circa due anni, si può ipotizzare che lo stabilimento entri in funzione nel corso del 2025 e nel 2026 raggiunga il livello di produzione a regime, ipotizzato pari all’80% dalla capacità produttiva per tener conto di eventuali fermi dovuti alla manutenzione ordinaria dell’impianto.</w:t>
      </w:r>
    </w:p>
    <w:p w14:paraId="7BFF8B1B" w14:textId="77777777" w:rsidR="0076694E" w:rsidRDefault="0076694E" w:rsidP="0076694E">
      <w:r>
        <w:t xml:space="preserve">La produzione a regime dell’impianto è pertanto quantificata in 8 </w:t>
      </w:r>
      <w:proofErr w:type="spellStart"/>
      <w:r>
        <w:t>GWh</w:t>
      </w:r>
      <w:r>
        <w:rPr>
          <w:vertAlign w:val="subscript"/>
        </w:rPr>
        <w:t>c</w:t>
      </w:r>
      <w:proofErr w:type="spellEnd"/>
      <w:r>
        <w:t xml:space="preserve"> l’anno.</w:t>
      </w:r>
    </w:p>
    <w:p w14:paraId="15888552" w14:textId="77777777" w:rsidR="0076694E" w:rsidRDefault="0076694E" w:rsidP="0076694E"/>
    <w:tbl>
      <w:tblPr>
        <w:tblStyle w:val="Grigliatabella"/>
        <w:tblW w:w="0" w:type="auto"/>
        <w:tblLook w:val="04A0" w:firstRow="1" w:lastRow="0" w:firstColumn="1" w:lastColumn="0" w:noHBand="0" w:noVBand="1"/>
      </w:tblPr>
      <w:tblGrid>
        <w:gridCol w:w="7927"/>
      </w:tblGrid>
      <w:tr w:rsidR="0076694E" w14:paraId="182B4095" w14:textId="77777777" w:rsidTr="0076694E">
        <w:tc>
          <w:tcPr>
            <w:tcW w:w="7927" w:type="dxa"/>
            <w:tcBorders>
              <w:top w:val="single" w:sz="4" w:space="0" w:color="auto"/>
              <w:left w:val="single" w:sz="4" w:space="0" w:color="auto"/>
              <w:bottom w:val="single" w:sz="4" w:space="0" w:color="auto"/>
              <w:right w:val="single" w:sz="4" w:space="0" w:color="auto"/>
            </w:tcBorders>
            <w:hideMark/>
          </w:tcPr>
          <w:p w14:paraId="316F5C0E" w14:textId="589F82A5" w:rsidR="0076694E" w:rsidRDefault="0076694E">
            <w:pPr>
              <w:jc w:val="center"/>
            </w:pPr>
            <w:r>
              <w:rPr>
                <w:noProof/>
              </w:rPr>
              <w:drawing>
                <wp:inline distT="0" distB="0" distL="0" distR="0" wp14:anchorId="1687B847" wp14:editId="01669CF1">
                  <wp:extent cx="4352290" cy="2660015"/>
                  <wp:effectExtent l="0" t="0" r="0"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pic:cNvPicPr>
                            <a:picLocks noChangeAspect="1" noChangeArrowheads="1"/>
                          </pic:cNvPicPr>
                        </pic:nvPicPr>
                        <pic:blipFill>
                          <a:blip r:embed="rId26">
                            <a:extLst>
                              <a:ext uri="{28A0092B-C50C-407E-A947-70E740481C1C}">
                                <a14:useLocalDpi xmlns:a14="http://schemas.microsoft.com/office/drawing/2010/main" val="0"/>
                              </a:ext>
                            </a:extLst>
                          </a:blip>
                          <a:srcRect l="22957" t="11455" r="5592" b="11095"/>
                          <a:stretch>
                            <a:fillRect/>
                          </a:stretch>
                        </pic:blipFill>
                        <pic:spPr bwMode="auto">
                          <a:xfrm>
                            <a:off x="0" y="0"/>
                            <a:ext cx="4352290" cy="2660015"/>
                          </a:xfrm>
                          <a:prstGeom prst="rect">
                            <a:avLst/>
                          </a:prstGeom>
                          <a:noFill/>
                          <a:ln>
                            <a:noFill/>
                          </a:ln>
                        </pic:spPr>
                      </pic:pic>
                    </a:graphicData>
                  </a:graphic>
                </wp:inline>
              </w:drawing>
            </w:r>
          </w:p>
        </w:tc>
      </w:tr>
    </w:tbl>
    <w:p w14:paraId="4E595025" w14:textId="77777777" w:rsidR="0076694E" w:rsidRDefault="0076694E" w:rsidP="0076694E">
      <w:pPr>
        <w:pStyle w:val="Didascalia"/>
        <w:keepNext/>
      </w:pPr>
      <w:bookmarkStart w:id="188" w:name="_Ref141793673"/>
      <w:r>
        <w:t xml:space="preserve">Figura </w:t>
      </w:r>
      <w:r>
        <w:fldChar w:fldCharType="begin"/>
      </w:r>
      <w:r>
        <w:instrText xml:space="preserve"> STYLEREF 1 \s </w:instrText>
      </w:r>
      <w:r>
        <w:fldChar w:fldCharType="separate"/>
      </w:r>
      <w:r>
        <w:t>4</w:t>
      </w:r>
      <w:r>
        <w:fldChar w:fldCharType="end"/>
      </w:r>
      <w:r>
        <w:t>.</w:t>
      </w:r>
      <w:r>
        <w:fldChar w:fldCharType="begin"/>
      </w:r>
      <w:r>
        <w:instrText xml:space="preserve"> SEQ Figura \* ARABIC \s 1 </w:instrText>
      </w:r>
      <w:r>
        <w:fldChar w:fldCharType="separate"/>
      </w:r>
      <w:r>
        <w:t>1</w:t>
      </w:r>
      <w:r>
        <w:fldChar w:fldCharType="end"/>
      </w:r>
      <w:bookmarkEnd w:id="188"/>
      <w:r>
        <w:t xml:space="preserve"> - Delimitazione dei processi produttivi della Gigafactory</w:t>
      </w:r>
    </w:p>
    <w:p w14:paraId="5364883D" w14:textId="77777777" w:rsidR="0076694E" w:rsidRDefault="0076694E" w:rsidP="0076694E"/>
    <w:p w14:paraId="52CB5C1C" w14:textId="77777777" w:rsidR="0076694E" w:rsidRDefault="0076694E" w:rsidP="0076694E">
      <w:pPr>
        <w:pStyle w:val="Titolo2"/>
        <w:numPr>
          <w:ilvl w:val="1"/>
          <w:numId w:val="32"/>
        </w:numPr>
      </w:pPr>
      <w:bookmarkStart w:id="189" w:name="_Toc141802461"/>
      <w:r>
        <w:t>Caratterizzazione economica dell’investimento iniziale</w:t>
      </w:r>
      <w:bookmarkEnd w:id="189"/>
    </w:p>
    <w:p w14:paraId="5E9970BE" w14:textId="77777777" w:rsidR="0076694E" w:rsidRDefault="0076694E" w:rsidP="0076694E">
      <w:pPr>
        <w:rPr>
          <w:lang w:eastAsia="en-GB"/>
        </w:rPr>
      </w:pPr>
      <w:r>
        <w:t xml:space="preserve">Il valore dell’investimento dello stabilimento pilota ipotizzato è stato stimato con dati di letteratura. Lo studio del JRC del 2017 </w:t>
      </w:r>
      <w:sdt>
        <w:sdtPr>
          <w:id w:val="800649417"/>
          <w:citation/>
        </w:sdtPr>
        <w:sdtContent>
          <w:r>
            <w:fldChar w:fldCharType="begin"/>
          </w:r>
          <w:r>
            <w:instrText xml:space="preserve"> CITATION Ste17 \l 1040 </w:instrText>
          </w:r>
          <w:r>
            <w:fldChar w:fldCharType="separate"/>
          </w:r>
          <w:r>
            <w:rPr>
              <w:noProof/>
            </w:rPr>
            <w:t>[1]</w:t>
          </w:r>
          <w:r>
            <w:fldChar w:fldCharType="end"/>
          </w:r>
        </w:sdtContent>
      </w:sdt>
      <w:r>
        <w:t xml:space="preserve">, che ha analizzato i costi di investimento di 11 impianti pianificati nel periodo 2011-2016, ha riscontrato una </w:t>
      </w:r>
      <w:r>
        <w:rPr>
          <w:lang w:eastAsia="en-GB"/>
        </w:rPr>
        <w:t>forchetta (min, max) di valori unitari dell’investimento compresa fra 66 e 177 euro/</w:t>
      </w:r>
      <w:proofErr w:type="spellStart"/>
      <w:r>
        <w:rPr>
          <w:lang w:eastAsia="en-GB"/>
        </w:rPr>
        <w:t>kWh</w:t>
      </w:r>
      <w:r>
        <w:rPr>
          <w:vertAlign w:val="subscript"/>
          <w:lang w:eastAsia="en-GB"/>
        </w:rPr>
        <w:t>c</w:t>
      </w:r>
      <w:proofErr w:type="spellEnd"/>
      <w:r>
        <w:rPr>
          <w:lang w:eastAsia="en-GB"/>
        </w:rPr>
        <w:t xml:space="preserve">. Il caso studio nella repubblica ceca comporta un valore del parametro pari a 50,8 euro/ </w:t>
      </w:r>
      <w:proofErr w:type="spellStart"/>
      <w:r>
        <w:rPr>
          <w:lang w:eastAsia="en-GB"/>
        </w:rPr>
        <w:t>kWh</w:t>
      </w:r>
      <w:r>
        <w:rPr>
          <w:vertAlign w:val="subscript"/>
          <w:lang w:eastAsia="en-GB"/>
        </w:rPr>
        <w:t>c</w:t>
      </w:r>
      <w:proofErr w:type="spellEnd"/>
      <w:r>
        <w:rPr>
          <w:vertAlign w:val="subscript"/>
          <w:lang w:eastAsia="en-GB"/>
        </w:rPr>
        <w:t xml:space="preserve"> </w:t>
      </w:r>
      <w:r>
        <w:rPr>
          <w:lang w:eastAsia="en-GB"/>
        </w:rPr>
        <w:t xml:space="preserve">(2031 milioni di euro/40 </w:t>
      </w:r>
      <w:proofErr w:type="spellStart"/>
      <w:r>
        <w:rPr>
          <w:lang w:eastAsia="en-GB"/>
        </w:rPr>
        <w:t>GWh</w:t>
      </w:r>
      <w:r>
        <w:rPr>
          <w:vertAlign w:val="subscript"/>
          <w:lang w:eastAsia="en-GB"/>
        </w:rPr>
        <w:t>c</w:t>
      </w:r>
      <w:proofErr w:type="spellEnd"/>
      <w:r>
        <w:rPr>
          <w:lang w:eastAsia="en-GB"/>
        </w:rPr>
        <w:t xml:space="preserve">), inferiore al valore più basso della forchetta per effetto della forte spinta a migliorare l’economicità della produzione di batterie al litio </w:t>
      </w:r>
      <w:r>
        <w:rPr>
          <w:lang w:eastAsia="en-GB"/>
        </w:rPr>
        <w:lastRenderedPageBreak/>
        <w:t xml:space="preserve">in tutto il mondo. Il confronto del caso studio ceco col costo d’investimento di un grande progetto IPCEI previsto in Italia </w:t>
      </w:r>
      <w:sdt>
        <w:sdtPr>
          <w:rPr>
            <w:lang w:eastAsia="en-GB"/>
          </w:rPr>
          <w:id w:val="242310355"/>
          <w:citation/>
        </w:sdtPr>
        <w:sdtContent>
          <w:r>
            <w:rPr>
              <w:lang w:eastAsia="en-GB"/>
            </w:rPr>
            <w:fldChar w:fldCharType="begin"/>
          </w:r>
          <w:r>
            <w:rPr>
              <w:lang w:eastAsia="en-GB"/>
            </w:rPr>
            <w:instrText xml:space="preserve"> CITATION SER22 \l 1040 </w:instrText>
          </w:r>
          <w:r>
            <w:rPr>
              <w:lang w:eastAsia="en-GB"/>
            </w:rPr>
            <w:fldChar w:fldCharType="separate"/>
          </w:r>
          <w:r>
            <w:rPr>
              <w:noProof/>
              <w:lang w:eastAsia="en-GB"/>
            </w:rPr>
            <w:t>[5]</w:t>
          </w:r>
          <w:r>
            <w:rPr>
              <w:lang w:eastAsia="en-GB"/>
            </w:rPr>
            <w:fldChar w:fldCharType="end"/>
          </w:r>
        </w:sdtContent>
      </w:sdt>
      <w:r>
        <w:rPr>
          <w:lang w:eastAsia="en-GB"/>
        </w:rPr>
        <w:t xml:space="preserve"> evidenzia costi d’investimento unitari del progetto italiano leggermente inferiori.</w:t>
      </w:r>
      <w:r>
        <w:rPr>
          <w:rStyle w:val="Rimandonotaapidipagina"/>
          <w:rFonts w:eastAsia="Arial"/>
          <w:lang w:eastAsia="en-GB"/>
        </w:rPr>
        <w:footnoteReference w:id="15"/>
      </w:r>
    </w:p>
    <w:p w14:paraId="3F87094F" w14:textId="77777777" w:rsidR="0076694E" w:rsidRDefault="0076694E" w:rsidP="0076694E">
      <w:pPr>
        <w:rPr>
          <w:lang w:eastAsia="en-GB"/>
        </w:rPr>
      </w:pPr>
      <w:r>
        <w:rPr>
          <w:lang w:eastAsia="en-GB"/>
        </w:rPr>
        <w:t>Ai fini del presente caso pilota, per omogeneità con le assunzioni successive di costo, si farà riferimento al dato del caso studio ceco: la stima dell’investimento è pertanto di</w:t>
      </w:r>
    </w:p>
    <w:p w14:paraId="3A7CDED6" w14:textId="77777777" w:rsidR="0076694E" w:rsidRDefault="0076694E" w:rsidP="0076694E">
      <w:r>
        <w:t>CAPEX: 50,8 euro/</w:t>
      </w:r>
      <w:r>
        <w:rPr>
          <w:lang w:eastAsia="en-GB"/>
        </w:rPr>
        <w:t xml:space="preserve"> </w:t>
      </w:r>
      <w:proofErr w:type="spellStart"/>
      <w:r>
        <w:rPr>
          <w:lang w:eastAsia="en-GB"/>
        </w:rPr>
        <w:t>kWh</w:t>
      </w:r>
      <w:r>
        <w:rPr>
          <w:vertAlign w:val="subscript"/>
          <w:lang w:eastAsia="en-GB"/>
        </w:rPr>
        <w:t>c</w:t>
      </w:r>
      <w:proofErr w:type="spellEnd"/>
      <w:r>
        <w:rPr>
          <w:lang w:eastAsia="en-GB"/>
        </w:rPr>
        <w:t xml:space="preserve"> * 10 </w:t>
      </w:r>
      <w:proofErr w:type="spellStart"/>
      <w:r>
        <w:rPr>
          <w:lang w:eastAsia="en-GB"/>
        </w:rPr>
        <w:t>GWh</w:t>
      </w:r>
      <w:r>
        <w:rPr>
          <w:vertAlign w:val="subscript"/>
          <w:lang w:eastAsia="en-GB"/>
        </w:rPr>
        <w:t>c</w:t>
      </w:r>
      <w:proofErr w:type="spellEnd"/>
      <w:r>
        <w:rPr>
          <w:vertAlign w:val="subscript"/>
          <w:lang w:eastAsia="en-GB"/>
        </w:rPr>
        <w:t xml:space="preserve"> </w:t>
      </w:r>
      <w:r>
        <w:t>= 508 milioni di euro</w:t>
      </w:r>
    </w:p>
    <w:p w14:paraId="637D87FD" w14:textId="77777777" w:rsidR="0076694E" w:rsidRDefault="0076694E" w:rsidP="0076694E">
      <w:pPr>
        <w:rPr>
          <w:lang w:eastAsia="en-GB"/>
        </w:rPr>
      </w:pPr>
      <w:r>
        <w:t xml:space="preserve">Dato che la costruzione e installazione dell’impianto avviene nell’arco di due anni, ai fini dell’analisi input-output degli effetti economici ed occupazionali, il valore dell’investimento è ripartito equamente in due annualità (2024 e 2025). </w:t>
      </w:r>
    </w:p>
    <w:p w14:paraId="61D6E35A" w14:textId="77777777" w:rsidR="0076694E" w:rsidRDefault="0076694E" w:rsidP="0076694E">
      <w:r>
        <w:t xml:space="preserve">La </w:t>
      </w:r>
      <w:r>
        <w:fldChar w:fldCharType="begin"/>
      </w:r>
      <w:r>
        <w:instrText xml:space="preserve"> REF _Ref140743223 \h </w:instrText>
      </w:r>
      <w:r>
        <w:fldChar w:fldCharType="separate"/>
      </w:r>
      <w:r>
        <w:t xml:space="preserve">Tabella </w:t>
      </w:r>
      <w:r>
        <w:rPr>
          <w:noProof/>
        </w:rPr>
        <w:t>4</w:t>
      </w:r>
      <w:r>
        <w:t>.</w:t>
      </w:r>
      <w:r>
        <w:rPr>
          <w:noProof/>
        </w:rPr>
        <w:t>1</w:t>
      </w:r>
      <w:r>
        <w:fldChar w:fldCharType="end"/>
      </w:r>
      <w:r>
        <w:t xml:space="preserve"> riporta la struttura prevista dei costi d’investimento per settore di fornitura dei beni e servizi. La tabella è stata ottenuta incrociando i dati forniti da un operatore anonimo con quelli del caso studio ceco e con la struttura dei dati Istat sugli Investimenti fossi lordi in impianti e macchinari per tipo di investimento e branca proprietaria, relativi al settore “fabbricazione di apparecchiature elettriche”</w:t>
      </w:r>
      <w:r>
        <w:rPr>
          <w:b/>
          <w:bCs/>
        </w:rPr>
        <w:t xml:space="preserve"> </w:t>
      </w:r>
      <w:r>
        <w:t>(</w:t>
      </w:r>
      <w:r>
        <w:fldChar w:fldCharType="begin"/>
      </w:r>
      <w:r>
        <w:instrText xml:space="preserve"> REF _Ref140743223 \h </w:instrText>
      </w:r>
      <w:r>
        <w:fldChar w:fldCharType="separate"/>
      </w:r>
      <w:r>
        <w:t xml:space="preserve">Tabella </w:t>
      </w:r>
      <w:r>
        <w:rPr>
          <w:noProof/>
        </w:rPr>
        <w:t>4</w:t>
      </w:r>
      <w:r>
        <w:t>.</w:t>
      </w:r>
      <w:r>
        <w:rPr>
          <w:noProof/>
        </w:rPr>
        <w:t>1</w:t>
      </w:r>
      <w:r>
        <w:fldChar w:fldCharType="end"/>
      </w:r>
      <w:r>
        <w:t xml:space="preserve"> e </w:t>
      </w:r>
      <w:r>
        <w:fldChar w:fldCharType="begin"/>
      </w:r>
      <w:r>
        <w:instrText xml:space="preserve"> REF _Ref141794359 \h </w:instrText>
      </w:r>
      <w:r>
        <w:fldChar w:fldCharType="separate"/>
      </w:r>
      <w:r>
        <w:t xml:space="preserve">Figura </w:t>
      </w:r>
      <w:r>
        <w:rPr>
          <w:noProof/>
        </w:rPr>
        <w:t>4</w:t>
      </w:r>
      <w:r>
        <w:t>.</w:t>
      </w:r>
      <w:r>
        <w:rPr>
          <w:noProof/>
        </w:rPr>
        <w:t>2</w:t>
      </w:r>
      <w:r>
        <w:fldChar w:fldCharType="end"/>
      </w:r>
      <w:r>
        <w:t>).</w:t>
      </w:r>
    </w:p>
    <w:p w14:paraId="0BDCE9DC" w14:textId="77777777" w:rsidR="0076694E" w:rsidRDefault="0076694E" w:rsidP="0076694E"/>
    <w:p w14:paraId="3504618F" w14:textId="77777777" w:rsidR="0076694E" w:rsidRDefault="0076694E" w:rsidP="0076694E">
      <w:pPr>
        <w:pStyle w:val="Didascalia"/>
        <w:keepNext/>
      </w:pPr>
      <w:bookmarkStart w:id="190" w:name="_Ref140743223"/>
      <w:r>
        <w:t xml:space="preserve">Tabella </w:t>
      </w:r>
      <w:r>
        <w:fldChar w:fldCharType="begin"/>
      </w:r>
      <w:r>
        <w:instrText xml:space="preserve"> STYLEREF 1 \s </w:instrText>
      </w:r>
      <w:r>
        <w:fldChar w:fldCharType="separate"/>
      </w:r>
      <w:r>
        <w:t>4</w:t>
      </w:r>
      <w:r>
        <w:fldChar w:fldCharType="end"/>
      </w:r>
      <w:r>
        <w:t>.</w:t>
      </w:r>
      <w:r>
        <w:fldChar w:fldCharType="begin"/>
      </w:r>
      <w:r>
        <w:instrText xml:space="preserve"> SEQ Tabella \* ARABIC \s 1 </w:instrText>
      </w:r>
      <w:r>
        <w:fldChar w:fldCharType="separate"/>
      </w:r>
      <w:r>
        <w:t>1</w:t>
      </w:r>
      <w:r>
        <w:fldChar w:fldCharType="end"/>
      </w:r>
      <w:bookmarkEnd w:id="190"/>
      <w:r>
        <w:t xml:space="preserve"> - Composizione dell'investimento (CAPEX) per settori di fornitura dei beni e servizi</w:t>
      </w:r>
    </w:p>
    <w:tbl>
      <w:tblPr>
        <w:tblW w:w="500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4"/>
        <w:gridCol w:w="763"/>
        <w:gridCol w:w="1059"/>
        <w:gridCol w:w="1319"/>
        <w:gridCol w:w="2348"/>
      </w:tblGrid>
      <w:tr w:rsidR="0076694E" w14:paraId="011FA595" w14:textId="77777777" w:rsidTr="0076694E">
        <w:trPr>
          <w:trHeight w:val="20"/>
        </w:trPr>
        <w:tc>
          <w:tcPr>
            <w:tcW w:w="1662" w:type="pct"/>
            <w:tcBorders>
              <w:top w:val="single" w:sz="4" w:space="0" w:color="auto"/>
              <w:left w:val="single" w:sz="4" w:space="0" w:color="auto"/>
              <w:bottom w:val="single" w:sz="4" w:space="0" w:color="auto"/>
              <w:right w:val="single" w:sz="4" w:space="0" w:color="auto"/>
            </w:tcBorders>
            <w:vAlign w:val="center"/>
          </w:tcPr>
          <w:p w14:paraId="041F6D1D" w14:textId="77777777" w:rsidR="0076694E" w:rsidRDefault="0076694E">
            <w:pPr>
              <w:jc w:val="left"/>
              <w:rPr>
                <w:sz w:val="18"/>
                <w:szCs w:val="18"/>
              </w:rPr>
            </w:pPr>
          </w:p>
        </w:tc>
        <w:tc>
          <w:tcPr>
            <w:tcW w:w="464" w:type="pct"/>
            <w:tcBorders>
              <w:top w:val="single" w:sz="4" w:space="0" w:color="auto"/>
              <w:left w:val="single" w:sz="4" w:space="0" w:color="auto"/>
              <w:bottom w:val="single" w:sz="4" w:space="0" w:color="auto"/>
              <w:right w:val="single" w:sz="4" w:space="0" w:color="auto"/>
            </w:tcBorders>
            <w:shd w:val="solid" w:color="FFFFFF" w:fill="auto"/>
            <w:hideMark/>
          </w:tcPr>
          <w:p w14:paraId="44A9B3EC" w14:textId="77777777" w:rsidR="0076694E" w:rsidRDefault="0076694E">
            <w:pPr>
              <w:ind w:left="-56" w:right="-135"/>
              <w:jc w:val="center"/>
              <w:rPr>
                <w:sz w:val="18"/>
                <w:szCs w:val="18"/>
                <w:lang w:val="en-GB"/>
              </w:rPr>
            </w:pPr>
            <w:r>
              <w:rPr>
                <w:sz w:val="18"/>
                <w:szCs w:val="18"/>
                <w:lang w:val="en-GB"/>
              </w:rPr>
              <w:t>(%)</w:t>
            </w:r>
          </w:p>
        </w:tc>
        <w:tc>
          <w:tcPr>
            <w:tcW w:w="644" w:type="pct"/>
            <w:tcBorders>
              <w:top w:val="single" w:sz="4" w:space="0" w:color="auto"/>
              <w:left w:val="single" w:sz="4" w:space="0" w:color="auto"/>
              <w:bottom w:val="single" w:sz="4" w:space="0" w:color="auto"/>
              <w:right w:val="single" w:sz="4" w:space="0" w:color="auto"/>
            </w:tcBorders>
            <w:vAlign w:val="center"/>
            <w:hideMark/>
          </w:tcPr>
          <w:p w14:paraId="3D683C07" w14:textId="77777777" w:rsidR="0076694E" w:rsidRDefault="0076694E">
            <w:pPr>
              <w:rPr>
                <w:sz w:val="18"/>
                <w:szCs w:val="18"/>
                <w:lang w:val="en-GB"/>
              </w:rPr>
            </w:pPr>
            <w:proofErr w:type="spellStart"/>
            <w:r>
              <w:rPr>
                <w:sz w:val="18"/>
                <w:szCs w:val="18"/>
                <w:lang w:val="en-GB"/>
              </w:rPr>
              <w:t>Milioni</w:t>
            </w:r>
            <w:proofErr w:type="spellEnd"/>
            <w:r>
              <w:rPr>
                <w:sz w:val="18"/>
                <w:szCs w:val="18"/>
                <w:lang w:val="en-GB"/>
              </w:rPr>
              <w:t xml:space="preserve"> di euro</w:t>
            </w:r>
          </w:p>
        </w:tc>
        <w:tc>
          <w:tcPr>
            <w:tcW w:w="802" w:type="pct"/>
            <w:tcBorders>
              <w:top w:val="single" w:sz="4" w:space="0" w:color="auto"/>
              <w:left w:val="single" w:sz="4" w:space="0" w:color="auto"/>
              <w:bottom w:val="single" w:sz="4" w:space="0" w:color="auto"/>
              <w:right w:val="single" w:sz="4" w:space="0" w:color="auto"/>
            </w:tcBorders>
            <w:hideMark/>
          </w:tcPr>
          <w:p w14:paraId="62D3A378" w14:textId="77777777" w:rsidR="0076694E" w:rsidRDefault="0076694E">
            <w:pPr>
              <w:ind w:left="-106" w:right="-114"/>
              <w:rPr>
                <w:b/>
                <w:bCs/>
                <w:sz w:val="18"/>
                <w:szCs w:val="18"/>
              </w:rPr>
            </w:pPr>
            <w:r>
              <w:rPr>
                <w:sz w:val="18"/>
                <w:szCs w:val="18"/>
                <w:lang w:val="en-GB"/>
              </w:rPr>
              <w:t>CODICE ATECO (</w:t>
            </w:r>
            <w:proofErr w:type="spellStart"/>
            <w:r>
              <w:rPr>
                <w:sz w:val="18"/>
                <w:szCs w:val="18"/>
                <w:lang w:val="en-GB"/>
              </w:rPr>
              <w:t>settori</w:t>
            </w:r>
            <w:proofErr w:type="spellEnd"/>
            <w:r>
              <w:rPr>
                <w:sz w:val="18"/>
                <w:szCs w:val="18"/>
                <w:lang w:val="en-GB"/>
              </w:rPr>
              <w:t>)</w:t>
            </w:r>
          </w:p>
        </w:tc>
        <w:tc>
          <w:tcPr>
            <w:tcW w:w="1428" w:type="pct"/>
            <w:tcBorders>
              <w:top w:val="single" w:sz="4" w:space="0" w:color="auto"/>
              <w:left w:val="single" w:sz="4" w:space="0" w:color="auto"/>
              <w:bottom w:val="single" w:sz="4" w:space="0" w:color="auto"/>
              <w:right w:val="single" w:sz="4" w:space="0" w:color="auto"/>
            </w:tcBorders>
            <w:hideMark/>
          </w:tcPr>
          <w:p w14:paraId="6C332502" w14:textId="77777777" w:rsidR="0076694E" w:rsidRDefault="0076694E">
            <w:pPr>
              <w:rPr>
                <w:sz w:val="18"/>
                <w:szCs w:val="18"/>
              </w:rPr>
            </w:pPr>
            <w:r>
              <w:rPr>
                <w:sz w:val="18"/>
                <w:szCs w:val="18"/>
              </w:rPr>
              <w:t>Nomenclatura SUT 64 categorie di prodotto</w:t>
            </w:r>
          </w:p>
        </w:tc>
      </w:tr>
      <w:tr w:rsidR="0076694E" w14:paraId="3266937D" w14:textId="77777777" w:rsidTr="0076694E">
        <w:trPr>
          <w:trHeight w:val="20"/>
        </w:trPr>
        <w:tc>
          <w:tcPr>
            <w:tcW w:w="1662" w:type="pct"/>
            <w:tcBorders>
              <w:top w:val="single" w:sz="4" w:space="0" w:color="auto"/>
              <w:left w:val="single" w:sz="4" w:space="0" w:color="auto"/>
              <w:bottom w:val="single" w:sz="4" w:space="0" w:color="auto"/>
              <w:right w:val="single" w:sz="4" w:space="0" w:color="auto"/>
            </w:tcBorders>
            <w:vAlign w:val="center"/>
            <w:hideMark/>
          </w:tcPr>
          <w:p w14:paraId="361FEF51" w14:textId="77777777" w:rsidR="0076694E" w:rsidRDefault="0076694E">
            <w:pPr>
              <w:jc w:val="left"/>
              <w:rPr>
                <w:sz w:val="18"/>
                <w:szCs w:val="18"/>
              </w:rPr>
            </w:pPr>
            <w:r>
              <w:rPr>
                <w:sz w:val="18"/>
                <w:szCs w:val="18"/>
              </w:rPr>
              <w:t xml:space="preserve">Lavori di costruzione ed opere di edilizia civile (progettazione e costruzione di edifici, demolizioni, preparazioni del cantiere, impianti </w:t>
            </w:r>
            <w:proofErr w:type="gramStart"/>
            <w:r>
              <w:rPr>
                <w:sz w:val="18"/>
                <w:szCs w:val="18"/>
              </w:rPr>
              <w:t>anti-incendio</w:t>
            </w:r>
            <w:proofErr w:type="gramEnd"/>
            <w:r>
              <w:rPr>
                <w:sz w:val="18"/>
                <w:szCs w:val="18"/>
              </w:rPr>
              <w:t>, altri impianti specializzati)</w:t>
            </w:r>
          </w:p>
        </w:tc>
        <w:tc>
          <w:tcPr>
            <w:tcW w:w="464" w:type="pct"/>
            <w:tcBorders>
              <w:top w:val="single" w:sz="4" w:space="0" w:color="auto"/>
              <w:left w:val="single" w:sz="4" w:space="0" w:color="auto"/>
              <w:bottom w:val="single" w:sz="4" w:space="0" w:color="auto"/>
              <w:right w:val="single" w:sz="4" w:space="0" w:color="auto"/>
            </w:tcBorders>
            <w:vAlign w:val="center"/>
            <w:hideMark/>
          </w:tcPr>
          <w:p w14:paraId="022CB406" w14:textId="77777777" w:rsidR="0076694E" w:rsidRDefault="0076694E">
            <w:pPr>
              <w:ind w:left="-56" w:right="-135"/>
              <w:jc w:val="center"/>
              <w:rPr>
                <w:sz w:val="18"/>
                <w:szCs w:val="18"/>
                <w:lang w:val="en-GB"/>
              </w:rPr>
            </w:pPr>
            <w:r>
              <w:rPr>
                <w:sz w:val="18"/>
                <w:szCs w:val="18"/>
                <w:lang w:val="en-GB"/>
              </w:rPr>
              <w:t>38,4%</w:t>
            </w:r>
          </w:p>
        </w:tc>
        <w:tc>
          <w:tcPr>
            <w:tcW w:w="644" w:type="pct"/>
            <w:tcBorders>
              <w:top w:val="single" w:sz="4" w:space="0" w:color="auto"/>
              <w:left w:val="single" w:sz="4" w:space="0" w:color="auto"/>
              <w:bottom w:val="single" w:sz="4" w:space="0" w:color="auto"/>
              <w:right w:val="single" w:sz="4" w:space="0" w:color="auto"/>
            </w:tcBorders>
            <w:vAlign w:val="center"/>
            <w:hideMark/>
          </w:tcPr>
          <w:p w14:paraId="0802EE99" w14:textId="77777777" w:rsidR="0076694E" w:rsidRDefault="0076694E">
            <w:pPr>
              <w:jc w:val="center"/>
              <w:rPr>
                <w:sz w:val="18"/>
                <w:szCs w:val="18"/>
                <w:lang w:val="en-GB"/>
              </w:rPr>
            </w:pPr>
            <w:r>
              <w:rPr>
                <w:sz w:val="18"/>
                <w:szCs w:val="18"/>
                <w:lang w:val="en-GB"/>
              </w:rPr>
              <w:t>195,072</w:t>
            </w:r>
          </w:p>
        </w:tc>
        <w:tc>
          <w:tcPr>
            <w:tcW w:w="802" w:type="pct"/>
            <w:tcBorders>
              <w:top w:val="single" w:sz="4" w:space="0" w:color="auto"/>
              <w:left w:val="single" w:sz="4" w:space="0" w:color="auto"/>
              <w:bottom w:val="single" w:sz="4" w:space="0" w:color="auto"/>
              <w:right w:val="single" w:sz="4" w:space="0" w:color="auto"/>
            </w:tcBorders>
            <w:vAlign w:val="center"/>
            <w:hideMark/>
          </w:tcPr>
          <w:p w14:paraId="738821B2" w14:textId="77777777" w:rsidR="0076694E" w:rsidRDefault="0076694E">
            <w:pPr>
              <w:ind w:left="-106" w:right="-114"/>
              <w:jc w:val="center"/>
              <w:rPr>
                <w:sz w:val="18"/>
                <w:szCs w:val="18"/>
              </w:rPr>
            </w:pPr>
            <w:r>
              <w:rPr>
                <w:sz w:val="18"/>
                <w:szCs w:val="18"/>
                <w:lang w:val="en-GB"/>
              </w:rPr>
              <w:t>ATECO 41 e 43</w:t>
            </w:r>
          </w:p>
        </w:tc>
        <w:tc>
          <w:tcPr>
            <w:tcW w:w="1428" w:type="pct"/>
            <w:tcBorders>
              <w:top w:val="single" w:sz="4" w:space="0" w:color="auto"/>
              <w:left w:val="single" w:sz="4" w:space="0" w:color="auto"/>
              <w:bottom w:val="single" w:sz="4" w:space="0" w:color="auto"/>
              <w:right w:val="single" w:sz="4" w:space="0" w:color="auto"/>
            </w:tcBorders>
            <w:vAlign w:val="center"/>
            <w:hideMark/>
          </w:tcPr>
          <w:p w14:paraId="4881B0C0" w14:textId="77777777" w:rsidR="0076694E" w:rsidRDefault="0076694E">
            <w:pPr>
              <w:jc w:val="center"/>
              <w:rPr>
                <w:sz w:val="18"/>
                <w:szCs w:val="18"/>
              </w:rPr>
            </w:pPr>
            <w:r>
              <w:rPr>
                <w:sz w:val="18"/>
                <w:szCs w:val="18"/>
              </w:rPr>
              <w:t>Lavori di costruzione ed opere di edilizia civile</w:t>
            </w:r>
          </w:p>
        </w:tc>
      </w:tr>
      <w:tr w:rsidR="0076694E" w14:paraId="5A2BC606" w14:textId="77777777" w:rsidTr="0076694E">
        <w:trPr>
          <w:trHeight w:val="20"/>
        </w:trPr>
        <w:tc>
          <w:tcPr>
            <w:tcW w:w="1662" w:type="pct"/>
            <w:tcBorders>
              <w:top w:val="single" w:sz="4" w:space="0" w:color="auto"/>
              <w:left w:val="single" w:sz="4" w:space="0" w:color="auto"/>
              <w:bottom w:val="single" w:sz="4" w:space="0" w:color="auto"/>
              <w:right w:val="single" w:sz="4" w:space="0" w:color="auto"/>
            </w:tcBorders>
            <w:vAlign w:val="center"/>
            <w:hideMark/>
          </w:tcPr>
          <w:p w14:paraId="2434DECE" w14:textId="77777777" w:rsidR="0076694E" w:rsidRDefault="0076694E">
            <w:pPr>
              <w:jc w:val="left"/>
              <w:rPr>
                <w:sz w:val="18"/>
                <w:szCs w:val="18"/>
              </w:rPr>
            </w:pPr>
            <w:r>
              <w:rPr>
                <w:sz w:val="18"/>
                <w:szCs w:val="18"/>
              </w:rPr>
              <w:t>Apparecchiature ICT, Computer, prodotti di elettronica, apparecchiature telecomunicazione</w:t>
            </w:r>
          </w:p>
        </w:tc>
        <w:tc>
          <w:tcPr>
            <w:tcW w:w="464" w:type="pct"/>
            <w:tcBorders>
              <w:top w:val="single" w:sz="4" w:space="0" w:color="auto"/>
              <w:left w:val="single" w:sz="4" w:space="0" w:color="auto"/>
              <w:bottom w:val="single" w:sz="4" w:space="0" w:color="auto"/>
              <w:right w:val="single" w:sz="4" w:space="0" w:color="auto"/>
            </w:tcBorders>
            <w:vAlign w:val="center"/>
            <w:hideMark/>
          </w:tcPr>
          <w:p w14:paraId="1B5447C0" w14:textId="77777777" w:rsidR="0076694E" w:rsidRDefault="0076694E">
            <w:pPr>
              <w:ind w:left="-56" w:right="-135"/>
              <w:jc w:val="center"/>
              <w:rPr>
                <w:i/>
                <w:iCs/>
                <w:sz w:val="18"/>
                <w:szCs w:val="18"/>
              </w:rPr>
            </w:pPr>
            <w:r>
              <w:rPr>
                <w:rFonts w:cs="Calibri"/>
                <w:color w:val="000000"/>
                <w:sz w:val="18"/>
                <w:szCs w:val="18"/>
              </w:rPr>
              <w:t>2,1%</w:t>
            </w:r>
          </w:p>
        </w:tc>
        <w:tc>
          <w:tcPr>
            <w:tcW w:w="644" w:type="pct"/>
            <w:tcBorders>
              <w:top w:val="single" w:sz="4" w:space="0" w:color="auto"/>
              <w:left w:val="single" w:sz="4" w:space="0" w:color="auto"/>
              <w:bottom w:val="single" w:sz="4" w:space="0" w:color="auto"/>
              <w:right w:val="single" w:sz="4" w:space="0" w:color="auto"/>
            </w:tcBorders>
            <w:vAlign w:val="center"/>
            <w:hideMark/>
          </w:tcPr>
          <w:p w14:paraId="0B514C19" w14:textId="77777777" w:rsidR="0076694E" w:rsidRDefault="0076694E">
            <w:pPr>
              <w:jc w:val="center"/>
              <w:rPr>
                <w:sz w:val="18"/>
                <w:szCs w:val="18"/>
                <w:lang w:val="en-GB"/>
              </w:rPr>
            </w:pPr>
            <w:r>
              <w:rPr>
                <w:rFonts w:cs="Calibri"/>
                <w:color w:val="000000"/>
                <w:sz w:val="18"/>
                <w:szCs w:val="18"/>
              </w:rPr>
              <w:t>10.919</w:t>
            </w:r>
          </w:p>
        </w:tc>
        <w:tc>
          <w:tcPr>
            <w:tcW w:w="802" w:type="pct"/>
            <w:tcBorders>
              <w:top w:val="single" w:sz="4" w:space="0" w:color="auto"/>
              <w:left w:val="single" w:sz="4" w:space="0" w:color="auto"/>
              <w:bottom w:val="single" w:sz="4" w:space="0" w:color="auto"/>
              <w:right w:val="single" w:sz="4" w:space="0" w:color="auto"/>
            </w:tcBorders>
            <w:vAlign w:val="center"/>
            <w:hideMark/>
          </w:tcPr>
          <w:p w14:paraId="48E1092A" w14:textId="77777777" w:rsidR="0076694E" w:rsidRDefault="0076694E">
            <w:pPr>
              <w:ind w:left="-106" w:right="-114"/>
              <w:jc w:val="center"/>
              <w:rPr>
                <w:sz w:val="18"/>
                <w:szCs w:val="18"/>
              </w:rPr>
            </w:pPr>
            <w:r>
              <w:rPr>
                <w:sz w:val="18"/>
                <w:szCs w:val="18"/>
                <w:lang w:val="en-GB"/>
              </w:rPr>
              <w:t>ATECO 26</w:t>
            </w:r>
          </w:p>
        </w:tc>
        <w:tc>
          <w:tcPr>
            <w:tcW w:w="1428" w:type="pct"/>
            <w:tcBorders>
              <w:top w:val="single" w:sz="4" w:space="0" w:color="auto"/>
              <w:left w:val="single" w:sz="4" w:space="0" w:color="auto"/>
              <w:bottom w:val="single" w:sz="4" w:space="0" w:color="auto"/>
              <w:right w:val="single" w:sz="4" w:space="0" w:color="auto"/>
            </w:tcBorders>
            <w:vAlign w:val="center"/>
            <w:hideMark/>
          </w:tcPr>
          <w:p w14:paraId="7C295EEE" w14:textId="77777777" w:rsidR="0076694E" w:rsidRDefault="0076694E">
            <w:pPr>
              <w:jc w:val="center"/>
              <w:rPr>
                <w:sz w:val="18"/>
                <w:szCs w:val="18"/>
              </w:rPr>
            </w:pPr>
            <w:r>
              <w:rPr>
                <w:sz w:val="18"/>
                <w:szCs w:val="18"/>
              </w:rPr>
              <w:t>Prodotti informatici, elettronici ed ottici</w:t>
            </w:r>
          </w:p>
        </w:tc>
      </w:tr>
      <w:tr w:rsidR="0076694E" w14:paraId="76DA35D1" w14:textId="77777777" w:rsidTr="0076694E">
        <w:trPr>
          <w:trHeight w:val="20"/>
        </w:trPr>
        <w:tc>
          <w:tcPr>
            <w:tcW w:w="1662" w:type="pct"/>
            <w:tcBorders>
              <w:top w:val="single" w:sz="4" w:space="0" w:color="auto"/>
              <w:left w:val="single" w:sz="4" w:space="0" w:color="auto"/>
              <w:bottom w:val="single" w:sz="4" w:space="0" w:color="auto"/>
              <w:right w:val="single" w:sz="4" w:space="0" w:color="auto"/>
            </w:tcBorders>
            <w:vAlign w:val="center"/>
            <w:hideMark/>
          </w:tcPr>
          <w:p w14:paraId="5C58ADDE" w14:textId="77777777" w:rsidR="0076694E" w:rsidRDefault="0076694E">
            <w:pPr>
              <w:jc w:val="left"/>
              <w:rPr>
                <w:sz w:val="18"/>
                <w:szCs w:val="18"/>
                <w:lang w:val="en-GB"/>
              </w:rPr>
            </w:pPr>
            <w:proofErr w:type="spellStart"/>
            <w:r>
              <w:rPr>
                <w:sz w:val="18"/>
                <w:szCs w:val="18"/>
                <w:lang w:val="en-GB"/>
              </w:rPr>
              <w:t>Macchinari</w:t>
            </w:r>
            <w:proofErr w:type="spellEnd"/>
            <w:r>
              <w:rPr>
                <w:sz w:val="18"/>
                <w:szCs w:val="18"/>
                <w:lang w:val="en-GB"/>
              </w:rPr>
              <w:t xml:space="preserve"> (</w:t>
            </w:r>
            <w:proofErr w:type="spellStart"/>
            <w:r>
              <w:rPr>
                <w:sz w:val="18"/>
                <w:szCs w:val="18"/>
                <w:lang w:val="en-GB"/>
              </w:rPr>
              <w:t>esclusa</w:t>
            </w:r>
            <w:proofErr w:type="spellEnd"/>
            <w:r>
              <w:rPr>
                <w:sz w:val="18"/>
                <w:szCs w:val="18"/>
                <w:lang w:val="en-GB"/>
              </w:rPr>
              <w:t xml:space="preserve"> </w:t>
            </w:r>
            <w:proofErr w:type="spellStart"/>
            <w:r>
              <w:rPr>
                <w:sz w:val="18"/>
                <w:szCs w:val="18"/>
                <w:lang w:val="en-GB"/>
              </w:rPr>
              <w:t>installazione</w:t>
            </w:r>
            <w:proofErr w:type="spellEnd"/>
            <w:r>
              <w:rPr>
                <w:sz w:val="18"/>
                <w:szCs w:val="18"/>
                <w:lang w:val="en-GB"/>
              </w:rPr>
              <w:t>)</w:t>
            </w:r>
          </w:p>
        </w:tc>
        <w:tc>
          <w:tcPr>
            <w:tcW w:w="464"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1307BF" w14:textId="77777777" w:rsidR="0076694E" w:rsidRDefault="0076694E">
            <w:pPr>
              <w:ind w:left="-56" w:right="-135"/>
              <w:jc w:val="center"/>
              <w:rPr>
                <w:sz w:val="18"/>
                <w:szCs w:val="18"/>
                <w:lang w:val="en-GB"/>
              </w:rPr>
            </w:pPr>
            <w:r>
              <w:rPr>
                <w:rFonts w:cs="Calibri"/>
                <w:color w:val="000000"/>
                <w:sz w:val="18"/>
                <w:szCs w:val="18"/>
              </w:rPr>
              <w:t>48,3%</w:t>
            </w:r>
          </w:p>
        </w:tc>
        <w:tc>
          <w:tcPr>
            <w:tcW w:w="644" w:type="pct"/>
            <w:tcBorders>
              <w:top w:val="single" w:sz="4" w:space="0" w:color="auto"/>
              <w:left w:val="single" w:sz="4" w:space="0" w:color="auto"/>
              <w:bottom w:val="single" w:sz="4" w:space="0" w:color="auto"/>
              <w:right w:val="single" w:sz="4" w:space="0" w:color="auto"/>
            </w:tcBorders>
            <w:vAlign w:val="center"/>
            <w:hideMark/>
          </w:tcPr>
          <w:p w14:paraId="621D0C04" w14:textId="77777777" w:rsidR="0076694E" w:rsidRDefault="0076694E">
            <w:pPr>
              <w:jc w:val="center"/>
              <w:rPr>
                <w:sz w:val="18"/>
                <w:szCs w:val="18"/>
                <w:lang w:val="en-GB"/>
              </w:rPr>
            </w:pPr>
            <w:r>
              <w:rPr>
                <w:rFonts w:cs="Calibri"/>
                <w:color w:val="000000"/>
                <w:sz w:val="18"/>
                <w:szCs w:val="18"/>
              </w:rPr>
              <w:t>245.272</w:t>
            </w:r>
          </w:p>
        </w:tc>
        <w:tc>
          <w:tcPr>
            <w:tcW w:w="802" w:type="pct"/>
            <w:tcBorders>
              <w:top w:val="single" w:sz="4" w:space="0" w:color="auto"/>
              <w:left w:val="single" w:sz="4" w:space="0" w:color="auto"/>
              <w:bottom w:val="single" w:sz="4" w:space="0" w:color="auto"/>
              <w:right w:val="single" w:sz="4" w:space="0" w:color="auto"/>
            </w:tcBorders>
            <w:vAlign w:val="center"/>
            <w:hideMark/>
          </w:tcPr>
          <w:p w14:paraId="0F62E94C" w14:textId="77777777" w:rsidR="0076694E" w:rsidRDefault="0076694E">
            <w:pPr>
              <w:ind w:left="-106" w:right="-114"/>
              <w:jc w:val="center"/>
              <w:rPr>
                <w:sz w:val="18"/>
                <w:szCs w:val="18"/>
              </w:rPr>
            </w:pPr>
            <w:r>
              <w:rPr>
                <w:sz w:val="18"/>
                <w:szCs w:val="18"/>
                <w:lang w:val="en-GB"/>
              </w:rPr>
              <w:t>ATECO 28</w:t>
            </w:r>
          </w:p>
        </w:tc>
        <w:tc>
          <w:tcPr>
            <w:tcW w:w="1428" w:type="pct"/>
            <w:tcBorders>
              <w:top w:val="single" w:sz="4" w:space="0" w:color="auto"/>
              <w:left w:val="single" w:sz="4" w:space="0" w:color="auto"/>
              <w:bottom w:val="single" w:sz="4" w:space="0" w:color="auto"/>
              <w:right w:val="single" w:sz="4" w:space="0" w:color="auto"/>
            </w:tcBorders>
            <w:vAlign w:val="center"/>
            <w:hideMark/>
          </w:tcPr>
          <w:p w14:paraId="609CB50A" w14:textId="77777777" w:rsidR="0076694E" w:rsidRDefault="0076694E">
            <w:pPr>
              <w:jc w:val="center"/>
              <w:rPr>
                <w:sz w:val="18"/>
                <w:szCs w:val="18"/>
              </w:rPr>
            </w:pPr>
            <w:r>
              <w:rPr>
                <w:sz w:val="18"/>
                <w:szCs w:val="18"/>
              </w:rPr>
              <w:t>Macchine ed apparecchi meccanici n.c.a.</w:t>
            </w:r>
          </w:p>
        </w:tc>
      </w:tr>
      <w:tr w:rsidR="0076694E" w14:paraId="2CB5BDCF" w14:textId="77777777" w:rsidTr="0076694E">
        <w:trPr>
          <w:trHeight w:val="20"/>
        </w:trPr>
        <w:tc>
          <w:tcPr>
            <w:tcW w:w="1662" w:type="pct"/>
            <w:tcBorders>
              <w:top w:val="single" w:sz="4" w:space="0" w:color="auto"/>
              <w:left w:val="single" w:sz="4" w:space="0" w:color="auto"/>
              <w:bottom w:val="single" w:sz="4" w:space="0" w:color="auto"/>
              <w:right w:val="single" w:sz="4" w:space="0" w:color="auto"/>
            </w:tcBorders>
            <w:vAlign w:val="center"/>
            <w:hideMark/>
          </w:tcPr>
          <w:p w14:paraId="2C4F966D" w14:textId="77777777" w:rsidR="0076694E" w:rsidRDefault="0076694E">
            <w:pPr>
              <w:jc w:val="left"/>
              <w:rPr>
                <w:sz w:val="18"/>
                <w:szCs w:val="18"/>
                <w:lang w:val="en-GB"/>
              </w:rPr>
            </w:pPr>
            <w:proofErr w:type="spellStart"/>
            <w:r>
              <w:rPr>
                <w:sz w:val="18"/>
                <w:szCs w:val="18"/>
                <w:lang w:val="en-GB"/>
              </w:rPr>
              <w:t>Mezzi</w:t>
            </w:r>
            <w:proofErr w:type="spellEnd"/>
            <w:r>
              <w:rPr>
                <w:sz w:val="18"/>
                <w:szCs w:val="18"/>
                <w:lang w:val="en-GB"/>
              </w:rPr>
              <w:t xml:space="preserve"> di </w:t>
            </w:r>
            <w:proofErr w:type="spellStart"/>
            <w:r>
              <w:rPr>
                <w:sz w:val="18"/>
                <w:szCs w:val="18"/>
                <w:lang w:val="en-GB"/>
              </w:rPr>
              <w:t>trasporto</w:t>
            </w:r>
            <w:proofErr w:type="spellEnd"/>
          </w:p>
        </w:tc>
        <w:tc>
          <w:tcPr>
            <w:tcW w:w="464"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4AA50C" w14:textId="77777777" w:rsidR="0076694E" w:rsidRDefault="0076694E">
            <w:pPr>
              <w:ind w:left="-56" w:right="-135"/>
              <w:jc w:val="center"/>
              <w:rPr>
                <w:sz w:val="18"/>
                <w:szCs w:val="18"/>
                <w:lang w:val="en-GB"/>
              </w:rPr>
            </w:pPr>
            <w:r>
              <w:rPr>
                <w:rFonts w:cs="Calibri"/>
                <w:color w:val="000000"/>
                <w:sz w:val="18"/>
                <w:szCs w:val="18"/>
              </w:rPr>
              <w:t>1,4%</w:t>
            </w:r>
          </w:p>
        </w:tc>
        <w:tc>
          <w:tcPr>
            <w:tcW w:w="644" w:type="pct"/>
            <w:tcBorders>
              <w:top w:val="single" w:sz="4" w:space="0" w:color="auto"/>
              <w:left w:val="single" w:sz="4" w:space="0" w:color="auto"/>
              <w:bottom w:val="single" w:sz="4" w:space="0" w:color="auto"/>
              <w:right w:val="single" w:sz="4" w:space="0" w:color="auto"/>
            </w:tcBorders>
            <w:vAlign w:val="center"/>
            <w:hideMark/>
          </w:tcPr>
          <w:p w14:paraId="3EAA81D8" w14:textId="77777777" w:rsidR="0076694E" w:rsidRDefault="0076694E">
            <w:pPr>
              <w:jc w:val="center"/>
              <w:rPr>
                <w:sz w:val="18"/>
                <w:szCs w:val="18"/>
                <w:lang w:val="en-GB"/>
              </w:rPr>
            </w:pPr>
            <w:r>
              <w:rPr>
                <w:rFonts w:cs="Calibri"/>
                <w:color w:val="000000"/>
                <w:sz w:val="18"/>
                <w:szCs w:val="18"/>
              </w:rPr>
              <w:t>7.157</w:t>
            </w:r>
          </w:p>
        </w:tc>
        <w:tc>
          <w:tcPr>
            <w:tcW w:w="802" w:type="pct"/>
            <w:tcBorders>
              <w:top w:val="single" w:sz="4" w:space="0" w:color="auto"/>
              <w:left w:val="single" w:sz="4" w:space="0" w:color="auto"/>
              <w:bottom w:val="single" w:sz="4" w:space="0" w:color="auto"/>
              <w:right w:val="single" w:sz="4" w:space="0" w:color="auto"/>
            </w:tcBorders>
            <w:vAlign w:val="center"/>
            <w:hideMark/>
          </w:tcPr>
          <w:p w14:paraId="2E44160F" w14:textId="77777777" w:rsidR="0076694E" w:rsidRDefault="0076694E">
            <w:pPr>
              <w:ind w:left="-106" w:right="-114"/>
              <w:jc w:val="center"/>
              <w:rPr>
                <w:sz w:val="18"/>
                <w:szCs w:val="18"/>
                <w:lang w:val="en-GB"/>
              </w:rPr>
            </w:pPr>
            <w:r>
              <w:rPr>
                <w:sz w:val="18"/>
                <w:szCs w:val="18"/>
                <w:lang w:val="en-GB"/>
              </w:rPr>
              <w:t>ATECO 29</w:t>
            </w:r>
          </w:p>
        </w:tc>
        <w:tc>
          <w:tcPr>
            <w:tcW w:w="1428" w:type="pct"/>
            <w:tcBorders>
              <w:top w:val="single" w:sz="4" w:space="0" w:color="auto"/>
              <w:left w:val="single" w:sz="4" w:space="0" w:color="auto"/>
              <w:bottom w:val="single" w:sz="4" w:space="0" w:color="auto"/>
              <w:right w:val="single" w:sz="4" w:space="0" w:color="auto"/>
            </w:tcBorders>
            <w:vAlign w:val="center"/>
            <w:hideMark/>
          </w:tcPr>
          <w:p w14:paraId="050F0815" w14:textId="77777777" w:rsidR="0076694E" w:rsidRDefault="0076694E">
            <w:pPr>
              <w:jc w:val="center"/>
              <w:rPr>
                <w:sz w:val="18"/>
                <w:szCs w:val="18"/>
                <w:lang w:val="en-GB"/>
              </w:rPr>
            </w:pPr>
            <w:proofErr w:type="spellStart"/>
            <w:r>
              <w:rPr>
                <w:sz w:val="18"/>
                <w:szCs w:val="18"/>
                <w:lang w:val="en-GB"/>
              </w:rPr>
              <w:t>Autoveicoli</w:t>
            </w:r>
            <w:proofErr w:type="spellEnd"/>
            <w:r>
              <w:rPr>
                <w:sz w:val="18"/>
                <w:szCs w:val="18"/>
                <w:lang w:val="en-GB"/>
              </w:rPr>
              <w:t xml:space="preserve">, </w:t>
            </w:r>
            <w:proofErr w:type="spellStart"/>
            <w:r>
              <w:rPr>
                <w:sz w:val="18"/>
                <w:szCs w:val="18"/>
                <w:lang w:val="en-GB"/>
              </w:rPr>
              <w:t>rimorchi</w:t>
            </w:r>
            <w:proofErr w:type="spellEnd"/>
            <w:r>
              <w:rPr>
                <w:sz w:val="18"/>
                <w:szCs w:val="18"/>
                <w:lang w:val="en-GB"/>
              </w:rPr>
              <w:t xml:space="preserve"> e </w:t>
            </w:r>
            <w:proofErr w:type="spellStart"/>
            <w:r>
              <w:rPr>
                <w:sz w:val="18"/>
                <w:szCs w:val="18"/>
                <w:lang w:val="en-GB"/>
              </w:rPr>
              <w:t>semirimorchi</w:t>
            </w:r>
            <w:proofErr w:type="spellEnd"/>
          </w:p>
        </w:tc>
      </w:tr>
      <w:tr w:rsidR="0076694E" w14:paraId="65EECD16" w14:textId="77777777" w:rsidTr="0076694E">
        <w:trPr>
          <w:trHeight w:val="20"/>
        </w:trPr>
        <w:tc>
          <w:tcPr>
            <w:tcW w:w="1662" w:type="pct"/>
            <w:tcBorders>
              <w:top w:val="single" w:sz="4" w:space="0" w:color="auto"/>
              <w:left w:val="single" w:sz="4" w:space="0" w:color="auto"/>
              <w:bottom w:val="single" w:sz="4" w:space="0" w:color="auto"/>
              <w:right w:val="single" w:sz="4" w:space="0" w:color="auto"/>
            </w:tcBorders>
            <w:vAlign w:val="center"/>
            <w:hideMark/>
          </w:tcPr>
          <w:p w14:paraId="533F802C" w14:textId="77777777" w:rsidR="0076694E" w:rsidRDefault="0076694E">
            <w:pPr>
              <w:jc w:val="left"/>
              <w:rPr>
                <w:sz w:val="18"/>
                <w:szCs w:val="18"/>
                <w:lang w:val="en-GB"/>
              </w:rPr>
            </w:pPr>
            <w:proofErr w:type="spellStart"/>
            <w:r>
              <w:rPr>
                <w:sz w:val="18"/>
                <w:szCs w:val="18"/>
                <w:lang w:val="en-GB"/>
              </w:rPr>
              <w:t>Installazione</w:t>
            </w:r>
            <w:proofErr w:type="spellEnd"/>
            <w:r>
              <w:rPr>
                <w:sz w:val="18"/>
                <w:szCs w:val="18"/>
                <w:lang w:val="en-GB"/>
              </w:rPr>
              <w:t xml:space="preserve"> di </w:t>
            </w:r>
            <w:proofErr w:type="spellStart"/>
            <w:r>
              <w:rPr>
                <w:sz w:val="18"/>
                <w:szCs w:val="18"/>
                <w:lang w:val="en-GB"/>
              </w:rPr>
              <w:t>macchinari</w:t>
            </w:r>
            <w:proofErr w:type="spellEnd"/>
          </w:p>
        </w:tc>
        <w:tc>
          <w:tcPr>
            <w:tcW w:w="464" w:type="pct"/>
            <w:tcBorders>
              <w:top w:val="single" w:sz="4" w:space="0" w:color="auto"/>
              <w:left w:val="single" w:sz="4" w:space="0" w:color="auto"/>
              <w:bottom w:val="single" w:sz="4" w:space="0" w:color="auto"/>
              <w:right w:val="single" w:sz="4" w:space="0" w:color="auto"/>
            </w:tcBorders>
            <w:vAlign w:val="center"/>
            <w:hideMark/>
          </w:tcPr>
          <w:p w14:paraId="4624E6E2" w14:textId="77777777" w:rsidR="0076694E" w:rsidRDefault="0076694E">
            <w:pPr>
              <w:ind w:left="-56" w:right="-135"/>
              <w:jc w:val="center"/>
              <w:rPr>
                <w:sz w:val="18"/>
                <w:szCs w:val="18"/>
                <w:lang w:val="en-GB"/>
              </w:rPr>
            </w:pPr>
            <w:r>
              <w:rPr>
                <w:sz w:val="18"/>
                <w:szCs w:val="18"/>
                <w:lang w:val="en-GB"/>
              </w:rPr>
              <w:t>5,8%</w:t>
            </w:r>
          </w:p>
        </w:tc>
        <w:tc>
          <w:tcPr>
            <w:tcW w:w="644" w:type="pct"/>
            <w:tcBorders>
              <w:top w:val="single" w:sz="4" w:space="0" w:color="auto"/>
              <w:left w:val="single" w:sz="4" w:space="0" w:color="auto"/>
              <w:bottom w:val="single" w:sz="4" w:space="0" w:color="auto"/>
              <w:right w:val="single" w:sz="4" w:space="0" w:color="auto"/>
            </w:tcBorders>
            <w:vAlign w:val="center"/>
            <w:hideMark/>
          </w:tcPr>
          <w:p w14:paraId="10BA5035" w14:textId="77777777" w:rsidR="0076694E" w:rsidRDefault="0076694E">
            <w:pPr>
              <w:jc w:val="center"/>
              <w:rPr>
                <w:sz w:val="18"/>
                <w:szCs w:val="18"/>
                <w:lang w:val="en-GB"/>
              </w:rPr>
            </w:pPr>
            <w:r>
              <w:rPr>
                <w:sz w:val="18"/>
                <w:szCs w:val="18"/>
                <w:lang w:val="en-GB"/>
              </w:rPr>
              <w:t>29,261</w:t>
            </w:r>
          </w:p>
        </w:tc>
        <w:tc>
          <w:tcPr>
            <w:tcW w:w="802" w:type="pct"/>
            <w:tcBorders>
              <w:top w:val="single" w:sz="4" w:space="0" w:color="auto"/>
              <w:left w:val="single" w:sz="4" w:space="0" w:color="auto"/>
              <w:bottom w:val="single" w:sz="4" w:space="0" w:color="auto"/>
              <w:right w:val="single" w:sz="4" w:space="0" w:color="auto"/>
            </w:tcBorders>
            <w:vAlign w:val="center"/>
            <w:hideMark/>
          </w:tcPr>
          <w:p w14:paraId="56A3CE81" w14:textId="77777777" w:rsidR="0076694E" w:rsidRDefault="0076694E">
            <w:pPr>
              <w:ind w:left="-106" w:right="-114"/>
              <w:jc w:val="center"/>
              <w:rPr>
                <w:sz w:val="18"/>
                <w:szCs w:val="18"/>
              </w:rPr>
            </w:pPr>
            <w:r>
              <w:rPr>
                <w:sz w:val="18"/>
                <w:szCs w:val="18"/>
                <w:lang w:val="en-GB"/>
              </w:rPr>
              <w:t>ATECO 33</w:t>
            </w:r>
          </w:p>
        </w:tc>
        <w:tc>
          <w:tcPr>
            <w:tcW w:w="1428" w:type="pct"/>
            <w:tcBorders>
              <w:top w:val="single" w:sz="4" w:space="0" w:color="auto"/>
              <w:left w:val="single" w:sz="4" w:space="0" w:color="auto"/>
              <w:bottom w:val="single" w:sz="4" w:space="0" w:color="auto"/>
              <w:right w:val="single" w:sz="4" w:space="0" w:color="auto"/>
            </w:tcBorders>
            <w:vAlign w:val="center"/>
            <w:hideMark/>
          </w:tcPr>
          <w:p w14:paraId="65360F1E" w14:textId="77777777" w:rsidR="0076694E" w:rsidRDefault="0076694E">
            <w:pPr>
              <w:jc w:val="center"/>
              <w:rPr>
                <w:sz w:val="18"/>
                <w:szCs w:val="18"/>
              </w:rPr>
            </w:pPr>
            <w:r>
              <w:rPr>
                <w:sz w:val="18"/>
                <w:szCs w:val="18"/>
              </w:rPr>
              <w:t>Servizi di riparazione e installazione di macchinari e apparecchi</w:t>
            </w:r>
          </w:p>
        </w:tc>
      </w:tr>
      <w:tr w:rsidR="0076694E" w14:paraId="4255007C" w14:textId="77777777" w:rsidTr="0076694E">
        <w:trPr>
          <w:trHeight w:val="20"/>
        </w:trPr>
        <w:tc>
          <w:tcPr>
            <w:tcW w:w="1662" w:type="pct"/>
            <w:tcBorders>
              <w:top w:val="single" w:sz="4" w:space="0" w:color="auto"/>
              <w:left w:val="single" w:sz="4" w:space="0" w:color="auto"/>
              <w:bottom w:val="single" w:sz="4" w:space="0" w:color="auto"/>
              <w:right w:val="single" w:sz="4" w:space="0" w:color="auto"/>
            </w:tcBorders>
            <w:vAlign w:val="center"/>
            <w:hideMark/>
          </w:tcPr>
          <w:p w14:paraId="153EA102" w14:textId="77777777" w:rsidR="0076694E" w:rsidRDefault="0076694E">
            <w:pPr>
              <w:jc w:val="left"/>
              <w:rPr>
                <w:sz w:val="18"/>
                <w:szCs w:val="18"/>
              </w:rPr>
            </w:pPr>
            <w:r>
              <w:rPr>
                <w:sz w:val="18"/>
                <w:szCs w:val="18"/>
              </w:rPr>
              <w:t>Acquisto di un brevetto (R&amp;S)</w:t>
            </w:r>
          </w:p>
        </w:tc>
        <w:tc>
          <w:tcPr>
            <w:tcW w:w="464" w:type="pct"/>
            <w:tcBorders>
              <w:top w:val="single" w:sz="4" w:space="0" w:color="auto"/>
              <w:left w:val="single" w:sz="4" w:space="0" w:color="auto"/>
              <w:bottom w:val="single" w:sz="4" w:space="0" w:color="auto"/>
              <w:right w:val="single" w:sz="4" w:space="0" w:color="auto"/>
            </w:tcBorders>
            <w:shd w:val="solid" w:color="FFFFFF" w:fill="auto"/>
            <w:vAlign w:val="center"/>
            <w:hideMark/>
          </w:tcPr>
          <w:p w14:paraId="1EB37F4D" w14:textId="77777777" w:rsidR="0076694E" w:rsidRDefault="0076694E">
            <w:pPr>
              <w:ind w:left="-56" w:right="-135"/>
              <w:jc w:val="center"/>
              <w:rPr>
                <w:sz w:val="18"/>
                <w:szCs w:val="18"/>
                <w:lang w:val="en-GB"/>
              </w:rPr>
            </w:pPr>
            <w:r>
              <w:rPr>
                <w:sz w:val="18"/>
                <w:szCs w:val="18"/>
                <w:lang w:val="en-GB"/>
              </w:rPr>
              <w:t>4,0%</w:t>
            </w:r>
          </w:p>
        </w:tc>
        <w:tc>
          <w:tcPr>
            <w:tcW w:w="644" w:type="pct"/>
            <w:tcBorders>
              <w:top w:val="single" w:sz="4" w:space="0" w:color="auto"/>
              <w:left w:val="single" w:sz="4" w:space="0" w:color="auto"/>
              <w:bottom w:val="single" w:sz="4" w:space="0" w:color="auto"/>
              <w:right w:val="single" w:sz="4" w:space="0" w:color="auto"/>
            </w:tcBorders>
            <w:vAlign w:val="center"/>
            <w:hideMark/>
          </w:tcPr>
          <w:p w14:paraId="672781F0" w14:textId="77777777" w:rsidR="0076694E" w:rsidRDefault="0076694E">
            <w:pPr>
              <w:jc w:val="center"/>
              <w:rPr>
                <w:sz w:val="18"/>
                <w:szCs w:val="18"/>
                <w:lang w:val="en-GB"/>
              </w:rPr>
            </w:pPr>
            <w:r>
              <w:rPr>
                <w:sz w:val="18"/>
                <w:szCs w:val="18"/>
                <w:lang w:val="en-GB"/>
              </w:rPr>
              <w:t>20,320</w:t>
            </w:r>
          </w:p>
        </w:tc>
        <w:tc>
          <w:tcPr>
            <w:tcW w:w="802" w:type="pct"/>
            <w:tcBorders>
              <w:top w:val="single" w:sz="4" w:space="0" w:color="auto"/>
              <w:left w:val="single" w:sz="4" w:space="0" w:color="auto"/>
              <w:bottom w:val="single" w:sz="4" w:space="0" w:color="auto"/>
              <w:right w:val="single" w:sz="4" w:space="0" w:color="auto"/>
            </w:tcBorders>
            <w:vAlign w:val="center"/>
            <w:hideMark/>
          </w:tcPr>
          <w:p w14:paraId="71B0D3A3" w14:textId="77777777" w:rsidR="0076694E" w:rsidRDefault="0076694E">
            <w:pPr>
              <w:ind w:left="-106" w:right="-114"/>
              <w:jc w:val="center"/>
              <w:rPr>
                <w:sz w:val="18"/>
                <w:szCs w:val="18"/>
              </w:rPr>
            </w:pPr>
            <w:r>
              <w:rPr>
                <w:sz w:val="18"/>
                <w:szCs w:val="18"/>
                <w:lang w:val="en-GB"/>
              </w:rPr>
              <w:t>ATECO 77</w:t>
            </w:r>
          </w:p>
        </w:tc>
        <w:tc>
          <w:tcPr>
            <w:tcW w:w="1428" w:type="pct"/>
            <w:tcBorders>
              <w:top w:val="single" w:sz="4" w:space="0" w:color="auto"/>
              <w:left w:val="single" w:sz="4" w:space="0" w:color="auto"/>
              <w:bottom w:val="single" w:sz="4" w:space="0" w:color="auto"/>
              <w:right w:val="single" w:sz="4" w:space="0" w:color="auto"/>
            </w:tcBorders>
            <w:vAlign w:val="center"/>
            <w:hideMark/>
          </w:tcPr>
          <w:p w14:paraId="27B4134C" w14:textId="77777777" w:rsidR="0076694E" w:rsidRDefault="0076694E">
            <w:pPr>
              <w:jc w:val="center"/>
              <w:rPr>
                <w:sz w:val="18"/>
                <w:szCs w:val="18"/>
              </w:rPr>
            </w:pPr>
            <w:r>
              <w:rPr>
                <w:sz w:val="18"/>
                <w:szCs w:val="18"/>
              </w:rPr>
              <w:t>Servizi di locazione e leasing</w:t>
            </w:r>
          </w:p>
        </w:tc>
      </w:tr>
      <w:tr w:rsidR="0076694E" w14:paraId="2097BD57" w14:textId="77777777" w:rsidTr="0076694E">
        <w:trPr>
          <w:trHeight w:val="20"/>
        </w:trPr>
        <w:tc>
          <w:tcPr>
            <w:tcW w:w="1662" w:type="pct"/>
            <w:tcBorders>
              <w:top w:val="single" w:sz="4" w:space="0" w:color="auto"/>
              <w:left w:val="single" w:sz="4" w:space="0" w:color="auto"/>
              <w:bottom w:val="single" w:sz="4" w:space="0" w:color="auto"/>
              <w:right w:val="single" w:sz="4" w:space="0" w:color="auto"/>
            </w:tcBorders>
            <w:vAlign w:val="center"/>
            <w:hideMark/>
          </w:tcPr>
          <w:p w14:paraId="52005F86" w14:textId="77777777" w:rsidR="0076694E" w:rsidRDefault="0076694E">
            <w:pPr>
              <w:jc w:val="left"/>
              <w:rPr>
                <w:sz w:val="18"/>
                <w:szCs w:val="18"/>
                <w:lang w:val="en-GB"/>
              </w:rPr>
            </w:pPr>
            <w:proofErr w:type="spellStart"/>
            <w:r>
              <w:rPr>
                <w:sz w:val="18"/>
                <w:szCs w:val="18"/>
                <w:lang w:val="en-GB"/>
              </w:rPr>
              <w:t>Totale</w:t>
            </w:r>
            <w:proofErr w:type="spellEnd"/>
          </w:p>
        </w:tc>
        <w:tc>
          <w:tcPr>
            <w:tcW w:w="464" w:type="pct"/>
            <w:tcBorders>
              <w:top w:val="single" w:sz="4" w:space="0" w:color="auto"/>
              <w:left w:val="single" w:sz="4" w:space="0" w:color="auto"/>
              <w:bottom w:val="single" w:sz="4" w:space="0" w:color="auto"/>
              <w:right w:val="single" w:sz="4" w:space="0" w:color="auto"/>
            </w:tcBorders>
            <w:hideMark/>
          </w:tcPr>
          <w:p w14:paraId="735D86A5" w14:textId="77777777" w:rsidR="0076694E" w:rsidRDefault="0076694E">
            <w:pPr>
              <w:ind w:left="-56" w:right="-135"/>
              <w:jc w:val="center"/>
              <w:rPr>
                <w:sz w:val="18"/>
                <w:szCs w:val="18"/>
                <w:lang w:val="en-GB"/>
              </w:rPr>
            </w:pPr>
            <w:r>
              <w:rPr>
                <w:sz w:val="18"/>
                <w:szCs w:val="18"/>
                <w:lang w:val="en-GB"/>
              </w:rPr>
              <w:t>100%</w:t>
            </w:r>
          </w:p>
        </w:tc>
        <w:tc>
          <w:tcPr>
            <w:tcW w:w="644" w:type="pct"/>
            <w:tcBorders>
              <w:top w:val="single" w:sz="4" w:space="0" w:color="auto"/>
              <w:left w:val="single" w:sz="4" w:space="0" w:color="auto"/>
              <w:bottom w:val="single" w:sz="4" w:space="0" w:color="auto"/>
              <w:right w:val="single" w:sz="4" w:space="0" w:color="auto"/>
            </w:tcBorders>
            <w:vAlign w:val="center"/>
            <w:hideMark/>
          </w:tcPr>
          <w:p w14:paraId="66036884" w14:textId="77777777" w:rsidR="0076694E" w:rsidRDefault="0076694E">
            <w:pPr>
              <w:jc w:val="center"/>
              <w:rPr>
                <w:sz w:val="18"/>
                <w:szCs w:val="18"/>
                <w:lang w:val="en-GB"/>
              </w:rPr>
            </w:pPr>
            <w:r>
              <w:rPr>
                <w:sz w:val="18"/>
                <w:szCs w:val="18"/>
                <w:lang w:val="en-GB"/>
              </w:rPr>
              <w:t>508,000</w:t>
            </w:r>
          </w:p>
        </w:tc>
        <w:tc>
          <w:tcPr>
            <w:tcW w:w="802" w:type="pct"/>
            <w:tcBorders>
              <w:top w:val="single" w:sz="4" w:space="0" w:color="auto"/>
              <w:left w:val="single" w:sz="4" w:space="0" w:color="auto"/>
              <w:bottom w:val="single" w:sz="4" w:space="0" w:color="auto"/>
              <w:right w:val="single" w:sz="4" w:space="0" w:color="auto"/>
            </w:tcBorders>
          </w:tcPr>
          <w:p w14:paraId="2BCD8478" w14:textId="77777777" w:rsidR="0076694E" w:rsidRDefault="0076694E">
            <w:pPr>
              <w:ind w:left="-106" w:right="-114"/>
              <w:rPr>
                <w:sz w:val="18"/>
                <w:szCs w:val="18"/>
                <w:lang w:val="en-GB"/>
              </w:rPr>
            </w:pPr>
          </w:p>
        </w:tc>
        <w:tc>
          <w:tcPr>
            <w:tcW w:w="1428" w:type="pct"/>
            <w:tcBorders>
              <w:top w:val="single" w:sz="4" w:space="0" w:color="auto"/>
              <w:left w:val="single" w:sz="4" w:space="0" w:color="auto"/>
              <w:bottom w:val="single" w:sz="4" w:space="0" w:color="auto"/>
              <w:right w:val="single" w:sz="4" w:space="0" w:color="auto"/>
            </w:tcBorders>
          </w:tcPr>
          <w:p w14:paraId="065FB462" w14:textId="77777777" w:rsidR="0076694E" w:rsidRDefault="0076694E">
            <w:pPr>
              <w:rPr>
                <w:sz w:val="18"/>
                <w:szCs w:val="18"/>
                <w:lang w:val="en-GB"/>
              </w:rPr>
            </w:pPr>
          </w:p>
        </w:tc>
      </w:tr>
    </w:tbl>
    <w:p w14:paraId="78476CBF" w14:textId="77777777" w:rsidR="0076694E" w:rsidRDefault="0076694E" w:rsidP="0076694E"/>
    <w:p w14:paraId="6723D9CA" w14:textId="774CD244" w:rsidR="0076694E" w:rsidRDefault="0076694E" w:rsidP="0076694E">
      <w:pPr>
        <w:keepNext/>
      </w:pPr>
      <w:r>
        <w:rPr>
          <w:noProof/>
        </w:rPr>
        <w:lastRenderedPageBreak/>
        <w:drawing>
          <wp:inline distT="0" distB="0" distL="0" distR="0" wp14:anchorId="6FB529A6" wp14:editId="4FD9F304">
            <wp:extent cx="5219065" cy="2612390"/>
            <wp:effectExtent l="0" t="0" r="63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9065" cy="2612390"/>
                    </a:xfrm>
                    <a:prstGeom prst="rect">
                      <a:avLst/>
                    </a:prstGeom>
                    <a:noFill/>
                    <a:ln>
                      <a:noFill/>
                    </a:ln>
                  </pic:spPr>
                </pic:pic>
              </a:graphicData>
            </a:graphic>
          </wp:inline>
        </w:drawing>
      </w:r>
    </w:p>
    <w:p w14:paraId="656704B4" w14:textId="77777777" w:rsidR="0076694E" w:rsidRDefault="0076694E" w:rsidP="0076694E">
      <w:pPr>
        <w:pStyle w:val="Didascalia"/>
      </w:pPr>
      <w:bookmarkStart w:id="191" w:name="_Ref141794359"/>
      <w:r>
        <w:t xml:space="preserve">Figura </w:t>
      </w:r>
      <w:r>
        <w:fldChar w:fldCharType="begin"/>
      </w:r>
      <w:r>
        <w:instrText xml:space="preserve"> STYLEREF 1 \s </w:instrText>
      </w:r>
      <w:r>
        <w:fldChar w:fldCharType="separate"/>
      </w:r>
      <w:r>
        <w:t>4</w:t>
      </w:r>
      <w:r>
        <w:fldChar w:fldCharType="end"/>
      </w:r>
      <w:r>
        <w:t>.</w:t>
      </w:r>
      <w:r>
        <w:fldChar w:fldCharType="begin"/>
      </w:r>
      <w:r>
        <w:instrText xml:space="preserve"> SEQ Figura \* ARABIC \s 1 </w:instrText>
      </w:r>
      <w:r>
        <w:fldChar w:fldCharType="separate"/>
      </w:r>
      <w:r>
        <w:t>2</w:t>
      </w:r>
      <w:r>
        <w:fldChar w:fldCharType="end"/>
      </w:r>
      <w:bookmarkEnd w:id="191"/>
      <w:r>
        <w:t xml:space="preserve"> - Composizione percentuale dell’investimento iniziale (milioni di euro)</w:t>
      </w:r>
    </w:p>
    <w:p w14:paraId="3C2C63EE" w14:textId="77777777" w:rsidR="0076694E" w:rsidRDefault="0076694E" w:rsidP="0076694E"/>
    <w:p w14:paraId="0E026294" w14:textId="77777777" w:rsidR="0076694E" w:rsidRDefault="0076694E" w:rsidP="0076694E">
      <w:pPr>
        <w:pStyle w:val="Didascalia"/>
        <w:keepNext/>
      </w:pPr>
      <w:bookmarkStart w:id="192" w:name="_Ref140743282"/>
      <w:r>
        <w:t xml:space="preserve">Tabella </w:t>
      </w:r>
      <w:r>
        <w:fldChar w:fldCharType="begin"/>
      </w:r>
      <w:r>
        <w:instrText xml:space="preserve"> STYLEREF 1 \s </w:instrText>
      </w:r>
      <w:r>
        <w:fldChar w:fldCharType="separate"/>
      </w:r>
      <w:r>
        <w:t>4</w:t>
      </w:r>
      <w:r>
        <w:fldChar w:fldCharType="end"/>
      </w:r>
      <w:r>
        <w:t>.</w:t>
      </w:r>
      <w:r>
        <w:fldChar w:fldCharType="begin"/>
      </w:r>
      <w:r>
        <w:instrText xml:space="preserve"> SEQ Tabella \* ARABIC \s 1 </w:instrText>
      </w:r>
      <w:r>
        <w:fldChar w:fldCharType="separate"/>
      </w:r>
      <w:r>
        <w:t>2</w:t>
      </w:r>
      <w:r>
        <w:fldChar w:fldCharType="end"/>
      </w:r>
      <w:bookmarkEnd w:id="192"/>
      <w:r>
        <w:t xml:space="preserve"> – Scomposizione dell’investimento del settore “fabbricazione di apparecchiature elettriche” per tipo di investimento in impianti e macchinari. Fonte: Istat </w:t>
      </w:r>
      <w:sdt>
        <w:sdtPr>
          <w:id w:val="-453259537"/>
          <w:citation/>
        </w:sdtPr>
        <w:sdtContent>
          <w:r>
            <w:fldChar w:fldCharType="begin"/>
          </w:r>
          <w:r>
            <w:instrText xml:space="preserve"> CITATION Ist23 \l 1040 </w:instrText>
          </w:r>
          <w:r>
            <w:fldChar w:fldCharType="separate"/>
          </w:r>
          <w:r>
            <w:t>[6]</w:t>
          </w:r>
          <w:r>
            <w:fldChar w:fldCharType="end"/>
          </w:r>
        </w:sdtContent>
      </w:sdt>
    </w:p>
    <w:tbl>
      <w:tblPr>
        <w:tblStyle w:val="Grigliatabella"/>
        <w:tblW w:w="0" w:type="auto"/>
        <w:tblLook w:val="04A0" w:firstRow="1" w:lastRow="0" w:firstColumn="1" w:lastColumn="0" w:noHBand="0" w:noVBand="1"/>
      </w:tblPr>
      <w:tblGrid>
        <w:gridCol w:w="2642"/>
        <w:gridCol w:w="1587"/>
        <w:gridCol w:w="807"/>
        <w:gridCol w:w="1196"/>
      </w:tblGrid>
      <w:tr w:rsidR="0076694E" w14:paraId="2FB8682A" w14:textId="77777777" w:rsidTr="0076694E">
        <w:tc>
          <w:tcPr>
            <w:tcW w:w="2642" w:type="dxa"/>
            <w:tcBorders>
              <w:top w:val="single" w:sz="4" w:space="0" w:color="auto"/>
              <w:left w:val="single" w:sz="4" w:space="0" w:color="auto"/>
              <w:bottom w:val="single" w:sz="4" w:space="0" w:color="auto"/>
              <w:right w:val="single" w:sz="4" w:space="0" w:color="auto"/>
            </w:tcBorders>
            <w:hideMark/>
          </w:tcPr>
          <w:p w14:paraId="0C8C7553" w14:textId="77777777" w:rsidR="0076694E" w:rsidRDefault="0076694E">
            <w:pPr>
              <w:rPr>
                <w:sz w:val="18"/>
                <w:szCs w:val="18"/>
              </w:rPr>
            </w:pPr>
            <w:r>
              <w:rPr>
                <w:sz w:val="18"/>
                <w:szCs w:val="18"/>
              </w:rPr>
              <w:t>Settori Istat di investimento</w:t>
            </w:r>
          </w:p>
        </w:tc>
        <w:tc>
          <w:tcPr>
            <w:tcW w:w="1587" w:type="dxa"/>
            <w:tcBorders>
              <w:top w:val="single" w:sz="4" w:space="0" w:color="auto"/>
              <w:left w:val="single" w:sz="4" w:space="0" w:color="auto"/>
              <w:bottom w:val="single" w:sz="4" w:space="0" w:color="auto"/>
              <w:right w:val="single" w:sz="4" w:space="0" w:color="auto"/>
            </w:tcBorders>
            <w:vAlign w:val="bottom"/>
            <w:hideMark/>
          </w:tcPr>
          <w:p w14:paraId="037DB56B" w14:textId="77777777" w:rsidR="0076694E" w:rsidRDefault="0076694E">
            <w:pPr>
              <w:jc w:val="right"/>
              <w:rPr>
                <w:sz w:val="18"/>
                <w:szCs w:val="18"/>
              </w:rPr>
            </w:pPr>
            <w:r>
              <w:rPr>
                <w:sz w:val="18"/>
                <w:szCs w:val="18"/>
              </w:rPr>
              <w:t>Milioni di euro</w:t>
            </w:r>
          </w:p>
        </w:tc>
        <w:tc>
          <w:tcPr>
            <w:tcW w:w="807" w:type="dxa"/>
            <w:tcBorders>
              <w:top w:val="single" w:sz="4" w:space="0" w:color="auto"/>
              <w:left w:val="single" w:sz="4" w:space="0" w:color="auto"/>
              <w:bottom w:val="single" w:sz="4" w:space="0" w:color="auto"/>
              <w:right w:val="single" w:sz="4" w:space="0" w:color="auto"/>
            </w:tcBorders>
            <w:vAlign w:val="bottom"/>
            <w:hideMark/>
          </w:tcPr>
          <w:p w14:paraId="08A56932" w14:textId="77777777" w:rsidR="0076694E" w:rsidRDefault="0076694E">
            <w:pPr>
              <w:jc w:val="right"/>
              <w:rPr>
                <w:sz w:val="18"/>
                <w:szCs w:val="18"/>
              </w:rPr>
            </w:pPr>
            <w:r>
              <w:rPr>
                <w:sz w:val="18"/>
                <w:szCs w:val="18"/>
              </w:rPr>
              <w:t>%</w:t>
            </w:r>
          </w:p>
        </w:tc>
        <w:tc>
          <w:tcPr>
            <w:tcW w:w="1196" w:type="dxa"/>
            <w:tcBorders>
              <w:top w:val="single" w:sz="4" w:space="0" w:color="auto"/>
              <w:left w:val="single" w:sz="4" w:space="0" w:color="auto"/>
              <w:bottom w:val="single" w:sz="4" w:space="0" w:color="auto"/>
              <w:right w:val="single" w:sz="4" w:space="0" w:color="auto"/>
            </w:tcBorders>
          </w:tcPr>
          <w:p w14:paraId="4CC153CB" w14:textId="77777777" w:rsidR="0076694E" w:rsidRDefault="0076694E">
            <w:pPr>
              <w:jc w:val="right"/>
              <w:rPr>
                <w:sz w:val="18"/>
                <w:szCs w:val="18"/>
              </w:rPr>
            </w:pPr>
          </w:p>
        </w:tc>
      </w:tr>
      <w:tr w:rsidR="0076694E" w14:paraId="2F3C1844" w14:textId="77777777" w:rsidTr="0076694E">
        <w:tc>
          <w:tcPr>
            <w:tcW w:w="2642" w:type="dxa"/>
            <w:tcBorders>
              <w:top w:val="single" w:sz="4" w:space="0" w:color="auto"/>
              <w:left w:val="single" w:sz="4" w:space="0" w:color="auto"/>
              <w:bottom w:val="single" w:sz="4" w:space="0" w:color="auto"/>
              <w:right w:val="single" w:sz="4" w:space="0" w:color="auto"/>
            </w:tcBorders>
            <w:hideMark/>
          </w:tcPr>
          <w:p w14:paraId="5080EFCB" w14:textId="77777777" w:rsidR="0076694E" w:rsidRDefault="0076694E">
            <w:pPr>
              <w:rPr>
                <w:sz w:val="18"/>
                <w:szCs w:val="18"/>
              </w:rPr>
            </w:pPr>
            <w:r>
              <w:rPr>
                <w:sz w:val="18"/>
                <w:szCs w:val="18"/>
              </w:rPr>
              <w:t xml:space="preserve">Impianti e macchinari </w:t>
            </w:r>
          </w:p>
        </w:tc>
        <w:tc>
          <w:tcPr>
            <w:tcW w:w="1587" w:type="dxa"/>
            <w:tcBorders>
              <w:top w:val="single" w:sz="4" w:space="0" w:color="auto"/>
              <w:left w:val="single" w:sz="4" w:space="0" w:color="auto"/>
              <w:bottom w:val="single" w:sz="4" w:space="0" w:color="auto"/>
              <w:right w:val="single" w:sz="4" w:space="0" w:color="auto"/>
            </w:tcBorders>
            <w:vAlign w:val="bottom"/>
          </w:tcPr>
          <w:p w14:paraId="7D7C2518" w14:textId="77777777" w:rsidR="0076694E" w:rsidRDefault="0076694E">
            <w:pPr>
              <w:jc w:val="right"/>
              <w:rPr>
                <w:sz w:val="18"/>
                <w:szCs w:val="18"/>
              </w:rPr>
            </w:pPr>
          </w:p>
        </w:tc>
        <w:tc>
          <w:tcPr>
            <w:tcW w:w="807" w:type="dxa"/>
            <w:tcBorders>
              <w:top w:val="single" w:sz="4" w:space="0" w:color="auto"/>
              <w:left w:val="single" w:sz="4" w:space="0" w:color="auto"/>
              <w:bottom w:val="single" w:sz="4" w:space="0" w:color="auto"/>
              <w:right w:val="single" w:sz="4" w:space="0" w:color="auto"/>
            </w:tcBorders>
            <w:vAlign w:val="bottom"/>
          </w:tcPr>
          <w:p w14:paraId="1EA80E92" w14:textId="77777777" w:rsidR="0076694E" w:rsidRDefault="0076694E">
            <w:pPr>
              <w:jc w:val="right"/>
              <w:rPr>
                <w:sz w:val="18"/>
                <w:szCs w:val="18"/>
              </w:rPr>
            </w:pPr>
          </w:p>
        </w:tc>
        <w:tc>
          <w:tcPr>
            <w:tcW w:w="1196" w:type="dxa"/>
            <w:tcBorders>
              <w:top w:val="single" w:sz="4" w:space="0" w:color="auto"/>
              <w:left w:val="single" w:sz="4" w:space="0" w:color="auto"/>
              <w:bottom w:val="single" w:sz="4" w:space="0" w:color="auto"/>
              <w:right w:val="single" w:sz="4" w:space="0" w:color="auto"/>
            </w:tcBorders>
          </w:tcPr>
          <w:p w14:paraId="3043AC77" w14:textId="77777777" w:rsidR="0076694E" w:rsidRDefault="0076694E">
            <w:pPr>
              <w:jc w:val="right"/>
              <w:rPr>
                <w:sz w:val="18"/>
                <w:szCs w:val="18"/>
              </w:rPr>
            </w:pPr>
          </w:p>
        </w:tc>
      </w:tr>
      <w:tr w:rsidR="0076694E" w14:paraId="23A97327" w14:textId="77777777" w:rsidTr="0076694E">
        <w:tc>
          <w:tcPr>
            <w:tcW w:w="2642" w:type="dxa"/>
            <w:tcBorders>
              <w:top w:val="single" w:sz="4" w:space="0" w:color="auto"/>
              <w:left w:val="single" w:sz="4" w:space="0" w:color="auto"/>
              <w:bottom w:val="single" w:sz="4" w:space="0" w:color="auto"/>
              <w:right w:val="single" w:sz="4" w:space="0" w:color="auto"/>
            </w:tcBorders>
            <w:hideMark/>
          </w:tcPr>
          <w:p w14:paraId="2F7BA3AC" w14:textId="77777777" w:rsidR="0076694E" w:rsidRDefault="0076694E">
            <w:pPr>
              <w:rPr>
                <w:sz w:val="18"/>
                <w:szCs w:val="18"/>
              </w:rPr>
            </w:pPr>
            <w:r>
              <w:rPr>
                <w:sz w:val="18"/>
                <w:szCs w:val="18"/>
              </w:rPr>
              <w:t>- Mezzi di trasporto</w:t>
            </w:r>
          </w:p>
        </w:tc>
        <w:tc>
          <w:tcPr>
            <w:tcW w:w="1587" w:type="dxa"/>
            <w:tcBorders>
              <w:top w:val="single" w:sz="4" w:space="0" w:color="auto"/>
              <w:left w:val="single" w:sz="4" w:space="0" w:color="auto"/>
              <w:bottom w:val="single" w:sz="4" w:space="0" w:color="auto"/>
              <w:right w:val="single" w:sz="4" w:space="0" w:color="auto"/>
            </w:tcBorders>
            <w:vAlign w:val="bottom"/>
            <w:hideMark/>
          </w:tcPr>
          <w:p w14:paraId="3542D573" w14:textId="77777777" w:rsidR="0076694E" w:rsidRDefault="0076694E">
            <w:pPr>
              <w:jc w:val="right"/>
              <w:rPr>
                <w:sz w:val="18"/>
                <w:szCs w:val="18"/>
              </w:rPr>
            </w:pPr>
            <w:r>
              <w:rPr>
                <w:rFonts w:cs="Calibri"/>
                <w:color w:val="000000"/>
                <w:sz w:val="18"/>
                <w:szCs w:val="18"/>
                <w:lang w:val="en-GB" w:eastAsia="en-GB"/>
              </w:rPr>
              <w:t>39,0</w:t>
            </w:r>
          </w:p>
        </w:tc>
        <w:tc>
          <w:tcPr>
            <w:tcW w:w="807" w:type="dxa"/>
            <w:tcBorders>
              <w:top w:val="single" w:sz="4" w:space="0" w:color="auto"/>
              <w:left w:val="single" w:sz="4" w:space="0" w:color="auto"/>
              <w:bottom w:val="single" w:sz="4" w:space="0" w:color="auto"/>
              <w:right w:val="single" w:sz="4" w:space="0" w:color="auto"/>
            </w:tcBorders>
            <w:vAlign w:val="bottom"/>
            <w:hideMark/>
          </w:tcPr>
          <w:p w14:paraId="6003800E" w14:textId="77777777" w:rsidR="0076694E" w:rsidRDefault="0076694E">
            <w:pPr>
              <w:jc w:val="right"/>
              <w:rPr>
                <w:sz w:val="18"/>
                <w:szCs w:val="18"/>
              </w:rPr>
            </w:pPr>
            <w:r>
              <w:rPr>
                <w:rFonts w:cs="Calibri"/>
                <w:color w:val="000000"/>
                <w:sz w:val="18"/>
                <w:szCs w:val="18"/>
                <w:lang w:val="en-GB" w:eastAsia="en-GB"/>
              </w:rPr>
              <w:t>3%</w:t>
            </w:r>
          </w:p>
        </w:tc>
        <w:tc>
          <w:tcPr>
            <w:tcW w:w="1196" w:type="dxa"/>
            <w:tcBorders>
              <w:top w:val="single" w:sz="4" w:space="0" w:color="auto"/>
              <w:left w:val="single" w:sz="4" w:space="0" w:color="auto"/>
              <w:bottom w:val="single" w:sz="4" w:space="0" w:color="auto"/>
              <w:right w:val="single" w:sz="4" w:space="0" w:color="auto"/>
            </w:tcBorders>
            <w:hideMark/>
          </w:tcPr>
          <w:p w14:paraId="01548CC8" w14:textId="77777777" w:rsidR="0076694E" w:rsidRDefault="0076694E">
            <w:pPr>
              <w:jc w:val="right"/>
              <w:rPr>
                <w:rFonts w:cs="Calibri"/>
                <w:color w:val="000000"/>
                <w:sz w:val="18"/>
                <w:szCs w:val="18"/>
                <w:lang w:val="en-GB" w:eastAsia="en-GB"/>
              </w:rPr>
            </w:pPr>
            <w:r>
              <w:rPr>
                <w:rFonts w:cs="Calibri"/>
                <w:color w:val="000000"/>
                <w:sz w:val="18"/>
                <w:szCs w:val="18"/>
                <w:lang w:val="en-GB" w:eastAsia="en-GB"/>
              </w:rPr>
              <w:t>ATECO 29</w:t>
            </w:r>
          </w:p>
        </w:tc>
      </w:tr>
      <w:tr w:rsidR="0076694E" w14:paraId="4BF012BF" w14:textId="77777777" w:rsidTr="0076694E">
        <w:tc>
          <w:tcPr>
            <w:tcW w:w="2642" w:type="dxa"/>
            <w:tcBorders>
              <w:top w:val="single" w:sz="4" w:space="0" w:color="auto"/>
              <w:left w:val="single" w:sz="4" w:space="0" w:color="auto"/>
              <w:bottom w:val="single" w:sz="4" w:space="0" w:color="auto"/>
              <w:right w:val="single" w:sz="4" w:space="0" w:color="auto"/>
            </w:tcBorders>
            <w:hideMark/>
          </w:tcPr>
          <w:p w14:paraId="36B3763D" w14:textId="77777777" w:rsidR="0076694E" w:rsidRDefault="0076694E">
            <w:pPr>
              <w:rPr>
                <w:sz w:val="18"/>
                <w:szCs w:val="18"/>
              </w:rPr>
            </w:pPr>
            <w:r>
              <w:rPr>
                <w:sz w:val="18"/>
                <w:szCs w:val="18"/>
              </w:rPr>
              <w:t>- Apparecchiature ICT</w:t>
            </w:r>
          </w:p>
        </w:tc>
        <w:tc>
          <w:tcPr>
            <w:tcW w:w="1587" w:type="dxa"/>
            <w:tcBorders>
              <w:top w:val="single" w:sz="4" w:space="0" w:color="auto"/>
              <w:left w:val="single" w:sz="4" w:space="0" w:color="auto"/>
              <w:bottom w:val="single" w:sz="4" w:space="0" w:color="auto"/>
              <w:right w:val="single" w:sz="4" w:space="0" w:color="auto"/>
            </w:tcBorders>
            <w:vAlign w:val="bottom"/>
            <w:hideMark/>
          </w:tcPr>
          <w:p w14:paraId="1DCBC3B0" w14:textId="77777777" w:rsidR="0076694E" w:rsidRDefault="0076694E">
            <w:pPr>
              <w:jc w:val="right"/>
              <w:rPr>
                <w:sz w:val="18"/>
                <w:szCs w:val="18"/>
              </w:rPr>
            </w:pPr>
            <w:r>
              <w:rPr>
                <w:rFonts w:cs="Calibri"/>
                <w:color w:val="000000"/>
                <w:sz w:val="18"/>
                <w:szCs w:val="18"/>
                <w:lang w:val="en-GB" w:eastAsia="en-GB"/>
              </w:rPr>
              <w:t>59,5</w:t>
            </w:r>
          </w:p>
        </w:tc>
        <w:tc>
          <w:tcPr>
            <w:tcW w:w="807" w:type="dxa"/>
            <w:tcBorders>
              <w:top w:val="single" w:sz="4" w:space="0" w:color="auto"/>
              <w:left w:val="single" w:sz="4" w:space="0" w:color="auto"/>
              <w:bottom w:val="single" w:sz="4" w:space="0" w:color="auto"/>
              <w:right w:val="single" w:sz="4" w:space="0" w:color="auto"/>
            </w:tcBorders>
            <w:vAlign w:val="bottom"/>
            <w:hideMark/>
          </w:tcPr>
          <w:p w14:paraId="2D1EF7AD" w14:textId="77777777" w:rsidR="0076694E" w:rsidRDefault="0076694E">
            <w:pPr>
              <w:jc w:val="right"/>
              <w:rPr>
                <w:sz w:val="18"/>
                <w:szCs w:val="18"/>
              </w:rPr>
            </w:pPr>
            <w:r>
              <w:rPr>
                <w:rFonts w:cs="Calibri"/>
                <w:color w:val="000000"/>
                <w:sz w:val="18"/>
                <w:szCs w:val="18"/>
                <w:lang w:val="en-GB" w:eastAsia="en-GB"/>
              </w:rPr>
              <w:t>4%</w:t>
            </w:r>
          </w:p>
        </w:tc>
        <w:tc>
          <w:tcPr>
            <w:tcW w:w="1196" w:type="dxa"/>
            <w:tcBorders>
              <w:top w:val="single" w:sz="4" w:space="0" w:color="auto"/>
              <w:left w:val="single" w:sz="4" w:space="0" w:color="auto"/>
              <w:bottom w:val="single" w:sz="4" w:space="0" w:color="auto"/>
              <w:right w:val="single" w:sz="4" w:space="0" w:color="auto"/>
            </w:tcBorders>
            <w:hideMark/>
          </w:tcPr>
          <w:p w14:paraId="18107F4B" w14:textId="77777777" w:rsidR="0076694E" w:rsidRDefault="0076694E">
            <w:pPr>
              <w:jc w:val="right"/>
              <w:rPr>
                <w:rFonts w:cs="Calibri"/>
                <w:color w:val="000000"/>
                <w:sz w:val="18"/>
                <w:szCs w:val="18"/>
                <w:lang w:val="en-GB" w:eastAsia="en-GB"/>
              </w:rPr>
            </w:pPr>
            <w:r>
              <w:rPr>
                <w:rFonts w:cs="Calibri"/>
                <w:color w:val="000000"/>
                <w:sz w:val="18"/>
                <w:szCs w:val="18"/>
                <w:lang w:val="en-GB" w:eastAsia="en-GB"/>
              </w:rPr>
              <w:t>ATECO 26</w:t>
            </w:r>
          </w:p>
        </w:tc>
      </w:tr>
      <w:tr w:rsidR="0076694E" w14:paraId="2CA98D5D" w14:textId="77777777" w:rsidTr="0076694E">
        <w:tc>
          <w:tcPr>
            <w:tcW w:w="2642" w:type="dxa"/>
            <w:tcBorders>
              <w:top w:val="single" w:sz="4" w:space="0" w:color="auto"/>
              <w:left w:val="single" w:sz="4" w:space="0" w:color="auto"/>
              <w:bottom w:val="single" w:sz="4" w:space="0" w:color="auto"/>
              <w:right w:val="single" w:sz="4" w:space="0" w:color="auto"/>
            </w:tcBorders>
            <w:hideMark/>
          </w:tcPr>
          <w:p w14:paraId="540C138F" w14:textId="2BD351BB" w:rsidR="0076694E" w:rsidRDefault="0076694E">
            <w:pPr>
              <w:rPr>
                <w:sz w:val="18"/>
                <w:szCs w:val="18"/>
              </w:rPr>
            </w:pPr>
            <w:r>
              <w:rPr>
                <w:sz w:val="18"/>
                <w:szCs w:val="18"/>
              </w:rPr>
              <w:t>- Altri impianti e macchinari</w:t>
            </w:r>
          </w:p>
        </w:tc>
        <w:tc>
          <w:tcPr>
            <w:tcW w:w="1587" w:type="dxa"/>
            <w:tcBorders>
              <w:top w:val="single" w:sz="4" w:space="0" w:color="auto"/>
              <w:left w:val="single" w:sz="4" w:space="0" w:color="auto"/>
              <w:bottom w:val="single" w:sz="4" w:space="0" w:color="auto"/>
              <w:right w:val="single" w:sz="4" w:space="0" w:color="auto"/>
            </w:tcBorders>
            <w:vAlign w:val="bottom"/>
            <w:hideMark/>
          </w:tcPr>
          <w:p w14:paraId="6E573D8C" w14:textId="77777777" w:rsidR="0076694E" w:rsidRDefault="0076694E">
            <w:pPr>
              <w:jc w:val="right"/>
              <w:rPr>
                <w:sz w:val="18"/>
                <w:szCs w:val="18"/>
              </w:rPr>
            </w:pPr>
            <w:r>
              <w:rPr>
                <w:rFonts w:cs="Calibri"/>
                <w:color w:val="000000"/>
                <w:sz w:val="18"/>
                <w:szCs w:val="18"/>
                <w:lang w:val="en-GB" w:eastAsia="en-GB"/>
              </w:rPr>
              <w:t>1336,6</w:t>
            </w:r>
          </w:p>
        </w:tc>
        <w:tc>
          <w:tcPr>
            <w:tcW w:w="807" w:type="dxa"/>
            <w:tcBorders>
              <w:top w:val="single" w:sz="4" w:space="0" w:color="auto"/>
              <w:left w:val="single" w:sz="4" w:space="0" w:color="auto"/>
              <w:bottom w:val="single" w:sz="4" w:space="0" w:color="auto"/>
              <w:right w:val="single" w:sz="4" w:space="0" w:color="auto"/>
            </w:tcBorders>
            <w:vAlign w:val="bottom"/>
            <w:hideMark/>
          </w:tcPr>
          <w:p w14:paraId="23E11394" w14:textId="77777777" w:rsidR="0076694E" w:rsidRDefault="0076694E">
            <w:pPr>
              <w:jc w:val="right"/>
              <w:rPr>
                <w:sz w:val="18"/>
                <w:szCs w:val="18"/>
              </w:rPr>
            </w:pPr>
            <w:r>
              <w:rPr>
                <w:rFonts w:cs="Calibri"/>
                <w:color w:val="000000"/>
                <w:sz w:val="18"/>
                <w:szCs w:val="18"/>
                <w:lang w:val="en-GB" w:eastAsia="en-GB"/>
              </w:rPr>
              <w:t>93%</w:t>
            </w:r>
          </w:p>
        </w:tc>
        <w:tc>
          <w:tcPr>
            <w:tcW w:w="1196" w:type="dxa"/>
            <w:tcBorders>
              <w:top w:val="single" w:sz="4" w:space="0" w:color="auto"/>
              <w:left w:val="single" w:sz="4" w:space="0" w:color="auto"/>
              <w:bottom w:val="single" w:sz="4" w:space="0" w:color="auto"/>
              <w:right w:val="single" w:sz="4" w:space="0" w:color="auto"/>
            </w:tcBorders>
            <w:hideMark/>
          </w:tcPr>
          <w:p w14:paraId="0CB8E804" w14:textId="77777777" w:rsidR="0076694E" w:rsidRDefault="0076694E">
            <w:pPr>
              <w:jc w:val="right"/>
              <w:rPr>
                <w:rFonts w:cs="Calibri"/>
                <w:color w:val="000000"/>
                <w:sz w:val="18"/>
                <w:szCs w:val="18"/>
                <w:lang w:val="en-GB" w:eastAsia="en-GB"/>
              </w:rPr>
            </w:pPr>
            <w:r>
              <w:rPr>
                <w:rFonts w:cs="Calibri"/>
                <w:color w:val="000000"/>
                <w:sz w:val="18"/>
                <w:szCs w:val="18"/>
                <w:lang w:val="en-GB" w:eastAsia="en-GB"/>
              </w:rPr>
              <w:t>ATECO 28</w:t>
            </w:r>
          </w:p>
        </w:tc>
      </w:tr>
      <w:tr w:rsidR="0076694E" w14:paraId="572537CA" w14:textId="77777777" w:rsidTr="0076694E">
        <w:tc>
          <w:tcPr>
            <w:tcW w:w="2642" w:type="dxa"/>
            <w:tcBorders>
              <w:top w:val="single" w:sz="4" w:space="0" w:color="auto"/>
              <w:left w:val="single" w:sz="4" w:space="0" w:color="auto"/>
              <w:bottom w:val="single" w:sz="4" w:space="0" w:color="auto"/>
              <w:right w:val="single" w:sz="4" w:space="0" w:color="auto"/>
            </w:tcBorders>
            <w:hideMark/>
          </w:tcPr>
          <w:p w14:paraId="7FA0ED31" w14:textId="77777777" w:rsidR="0076694E" w:rsidRDefault="0076694E">
            <w:pPr>
              <w:rPr>
                <w:sz w:val="18"/>
                <w:szCs w:val="18"/>
              </w:rPr>
            </w:pPr>
            <w:r>
              <w:rPr>
                <w:sz w:val="18"/>
                <w:szCs w:val="18"/>
              </w:rPr>
              <w:t>Totale</w:t>
            </w:r>
          </w:p>
        </w:tc>
        <w:tc>
          <w:tcPr>
            <w:tcW w:w="1587" w:type="dxa"/>
            <w:tcBorders>
              <w:top w:val="single" w:sz="4" w:space="0" w:color="auto"/>
              <w:left w:val="single" w:sz="4" w:space="0" w:color="auto"/>
              <w:bottom w:val="single" w:sz="4" w:space="0" w:color="auto"/>
              <w:right w:val="single" w:sz="4" w:space="0" w:color="auto"/>
            </w:tcBorders>
            <w:vAlign w:val="bottom"/>
            <w:hideMark/>
          </w:tcPr>
          <w:p w14:paraId="5BB86AC8" w14:textId="77777777" w:rsidR="0076694E" w:rsidRDefault="0076694E">
            <w:pPr>
              <w:jc w:val="right"/>
              <w:rPr>
                <w:sz w:val="18"/>
                <w:szCs w:val="18"/>
              </w:rPr>
            </w:pPr>
            <w:r>
              <w:rPr>
                <w:rFonts w:cs="Calibri"/>
                <w:color w:val="000000"/>
                <w:sz w:val="18"/>
                <w:szCs w:val="18"/>
                <w:lang w:val="en-GB" w:eastAsia="en-GB"/>
              </w:rPr>
              <w:t>1435,1</w:t>
            </w:r>
          </w:p>
        </w:tc>
        <w:tc>
          <w:tcPr>
            <w:tcW w:w="807" w:type="dxa"/>
            <w:tcBorders>
              <w:top w:val="single" w:sz="4" w:space="0" w:color="auto"/>
              <w:left w:val="single" w:sz="4" w:space="0" w:color="auto"/>
              <w:bottom w:val="single" w:sz="4" w:space="0" w:color="auto"/>
              <w:right w:val="single" w:sz="4" w:space="0" w:color="auto"/>
            </w:tcBorders>
            <w:vAlign w:val="bottom"/>
            <w:hideMark/>
          </w:tcPr>
          <w:p w14:paraId="4CE56FC5" w14:textId="77777777" w:rsidR="0076694E" w:rsidRDefault="0076694E">
            <w:pPr>
              <w:jc w:val="right"/>
              <w:rPr>
                <w:sz w:val="18"/>
                <w:szCs w:val="18"/>
              </w:rPr>
            </w:pPr>
            <w:r>
              <w:rPr>
                <w:rFonts w:cs="Calibri"/>
                <w:color w:val="000000"/>
                <w:sz w:val="18"/>
                <w:szCs w:val="18"/>
                <w:lang w:val="en-GB" w:eastAsia="en-GB"/>
              </w:rPr>
              <w:t>100%</w:t>
            </w:r>
          </w:p>
        </w:tc>
        <w:tc>
          <w:tcPr>
            <w:tcW w:w="1196" w:type="dxa"/>
            <w:tcBorders>
              <w:top w:val="single" w:sz="4" w:space="0" w:color="auto"/>
              <w:left w:val="single" w:sz="4" w:space="0" w:color="auto"/>
              <w:bottom w:val="single" w:sz="4" w:space="0" w:color="auto"/>
              <w:right w:val="single" w:sz="4" w:space="0" w:color="auto"/>
            </w:tcBorders>
          </w:tcPr>
          <w:p w14:paraId="18FDAEBD" w14:textId="77777777" w:rsidR="0076694E" w:rsidRDefault="0076694E">
            <w:pPr>
              <w:jc w:val="right"/>
              <w:rPr>
                <w:rFonts w:cs="Calibri"/>
                <w:color w:val="000000"/>
                <w:sz w:val="18"/>
                <w:szCs w:val="18"/>
                <w:lang w:val="en-GB" w:eastAsia="en-GB"/>
              </w:rPr>
            </w:pPr>
          </w:p>
        </w:tc>
      </w:tr>
    </w:tbl>
    <w:p w14:paraId="49DA23E3" w14:textId="77777777" w:rsidR="0076694E" w:rsidRDefault="0076694E" w:rsidP="0076694E"/>
    <w:p w14:paraId="509F9DB2" w14:textId="77777777" w:rsidR="0076694E" w:rsidRDefault="0076694E" w:rsidP="0076694E">
      <w:pPr>
        <w:pStyle w:val="Titolo2"/>
        <w:numPr>
          <w:ilvl w:val="1"/>
          <w:numId w:val="32"/>
        </w:numPr>
      </w:pPr>
      <w:bookmarkStart w:id="193" w:name="_Toc141802462"/>
      <w:r>
        <w:t>Calcolo delle principali voci economiche del funzionamento dello stabilimento a regime.</w:t>
      </w:r>
      <w:bookmarkEnd w:id="193"/>
    </w:p>
    <w:p w14:paraId="16719487" w14:textId="77777777" w:rsidR="0076694E" w:rsidRDefault="0076694E" w:rsidP="0076694E">
      <w:r>
        <w:t>L’analisi d’impatto socioeconomico con metodologia input-output richiede la preliminare quantificazione della struttura dei costi operativi, del valore aggiunto e dei ricavi (valore della produzione) dello stabilimento a regime. Considerato che, per identità contabile, il valore della produzione (X) deve uguagliare la somma dei costi operativi per beni e servizi intermedi utilizzati nella produzione (OPEX) e del valore aggiunto (VA), nel paragrafo 3.2.1 viene stimato il valore della produzione mentre nel paragrafo 3.2.2 viene stimata la struttura dei costi operativi e del valore aggiunto.</w:t>
      </w:r>
    </w:p>
    <w:p w14:paraId="1E5BB0DF"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986"/>
      </w:tblGrid>
      <w:tr w:rsidR="0076694E" w14:paraId="287FBBBD" w14:textId="77777777" w:rsidTr="0076694E">
        <w:tc>
          <w:tcPr>
            <w:tcW w:w="6941" w:type="dxa"/>
            <w:hideMark/>
          </w:tcPr>
          <w:p w14:paraId="3E9D2CD5" w14:textId="77777777" w:rsidR="0076694E" w:rsidRDefault="0076694E">
            <w:pPr>
              <w:spacing w:before="120" w:after="120"/>
              <w:jc w:val="center"/>
            </w:pPr>
            <m:oMathPara>
              <m:oMath>
                <m:r>
                  <w:rPr>
                    <w:rFonts w:ascii="Cambria Math" w:hAnsi="Cambria Math"/>
                  </w:rPr>
                  <m:t>X=OPEX+VA</m:t>
                </m:r>
              </m:oMath>
            </m:oMathPara>
          </w:p>
        </w:tc>
        <w:bookmarkStart w:id="194" w:name="_Ref141794739"/>
        <w:tc>
          <w:tcPr>
            <w:tcW w:w="986" w:type="dxa"/>
            <w:hideMark/>
          </w:tcPr>
          <w:p w14:paraId="2ECDCEB5" w14:textId="77777777" w:rsidR="0076694E" w:rsidRDefault="0076694E">
            <w:pPr>
              <w:pStyle w:val="Didascalia"/>
              <w:jc w:val="center"/>
            </w:pPr>
            <w:r>
              <w:fldChar w:fldCharType="begin"/>
            </w:r>
            <w:r>
              <w:instrText xml:space="preserve"> STYLEREF 1 \s </w:instrText>
            </w:r>
            <w:r>
              <w:fldChar w:fldCharType="separate"/>
            </w:r>
            <w:r>
              <w:t>4</w:t>
            </w:r>
            <w:r>
              <w:fldChar w:fldCharType="end"/>
            </w:r>
            <w:r>
              <w:t>.</w:t>
            </w:r>
            <w:r>
              <w:fldChar w:fldCharType="begin"/>
            </w:r>
            <w:r>
              <w:instrText xml:space="preserve"> SEQ Eq. \* ARABIC \s 1 </w:instrText>
            </w:r>
            <w:r>
              <w:fldChar w:fldCharType="separate"/>
            </w:r>
            <w:r>
              <w:t>1</w:t>
            </w:r>
            <w:r>
              <w:fldChar w:fldCharType="end"/>
            </w:r>
            <w:bookmarkEnd w:id="194"/>
          </w:p>
        </w:tc>
      </w:tr>
    </w:tbl>
    <w:p w14:paraId="47520E29" w14:textId="77777777" w:rsidR="0076694E" w:rsidRDefault="0076694E" w:rsidP="0076694E">
      <w:pPr>
        <w:pStyle w:val="Titolo3"/>
        <w:numPr>
          <w:ilvl w:val="2"/>
          <w:numId w:val="32"/>
        </w:numPr>
      </w:pPr>
      <w:bookmarkStart w:id="195" w:name="_Toc141802463"/>
      <w:r>
        <w:t>Il valore della produzione</w:t>
      </w:r>
      <w:bookmarkEnd w:id="195"/>
    </w:p>
    <w:p w14:paraId="31F62631" w14:textId="77777777" w:rsidR="0076694E" w:rsidRDefault="0076694E" w:rsidP="0076694E">
      <w:r>
        <w:t>Per disporre del valore economico atteso della produzione dello stabilimento a regime, occorre effettuare delle valutazioni sull’andamento futuro del prezzo dell’output dello stabilimento.</w:t>
      </w:r>
    </w:p>
    <w:p w14:paraId="4B2403D6" w14:textId="77777777" w:rsidR="0076694E" w:rsidRDefault="0076694E" w:rsidP="0076694E">
      <w:r>
        <w:t xml:space="preserve">Da ormai un decennio, il prezzo di mercato delle batterie al litio è monitorato da Bloomberg attraverso un’indagine annuale che ricostruisce la media ponderata (per le quantità vendute) dei prezzi nelle diverse aree del mondo e per i diversi usi (veicoli elettrici, autobus, mezzi commerciali, usi stazionari). La </w:t>
      </w:r>
      <w:r>
        <w:fldChar w:fldCharType="begin"/>
      </w:r>
      <w:r>
        <w:instrText xml:space="preserve"> REF _Ref140743937 \h </w:instrText>
      </w:r>
      <w:r>
        <w:fldChar w:fldCharType="separate"/>
      </w:r>
      <w:r>
        <w:t xml:space="preserve">Figura </w:t>
      </w:r>
      <w:r>
        <w:rPr>
          <w:noProof/>
        </w:rPr>
        <w:t>4</w:t>
      </w:r>
      <w:r>
        <w:t>.</w:t>
      </w:r>
      <w:r>
        <w:rPr>
          <w:noProof/>
        </w:rPr>
        <w:t>3</w:t>
      </w:r>
      <w:r>
        <w:fldChar w:fldCharType="end"/>
      </w:r>
      <w:r>
        <w:t xml:space="preserve"> illustra la forte riduzione del prezzo reale ponderato (depurato dall’inflazione) che si è verificata dal 2013 al 2021, con un leggero incremento nel 2022 (151 $/kWh a prezzi costanti 2022). Bloomberg prevede che i prezzi delle batterie torneranno a scendere nel 2024, </w:t>
      </w:r>
      <w:r>
        <w:lastRenderedPageBreak/>
        <w:t>trainati dai cambiamenti di chimica delle batterie al litio</w:t>
      </w:r>
      <w:r>
        <w:rPr>
          <w:rStyle w:val="Rimandonotaapidipagina"/>
          <w:rFonts w:eastAsia="Arial"/>
        </w:rPr>
        <w:footnoteReference w:id="16"/>
      </w:r>
      <w:r>
        <w:t xml:space="preserve"> e dalla riduzione attesa dei prezzi del litio, che dovrebbero diminuire con l'aumento previsto della capacità di estrazione e raffinazione. Sulla base del tasso di apprendimento osservato, Bloomberg prevede che il prezzo ponderato dovrebbe scendere al di sotto di $ 100/kWh entro il 2026. Dato che l’attuale discrepanza fra il prezzo di mercato in Europa di batterie al litio per il settore storage e l’indicatore Bloomberg 2022 è dell’ordine del + 40%,</w:t>
      </w:r>
      <w:r>
        <w:rPr>
          <w:rStyle w:val="Rimandonotaapidipagina"/>
          <w:rFonts w:eastAsia="Arial"/>
        </w:rPr>
        <w:footnoteReference w:id="17"/>
      </w:r>
      <w:r>
        <w:t xml:space="preserve"> assumendo il mantenimento di questo differenziale (e del tasso di cambio) nei prossimi anni si può stimare un prezzo reale medio di riferimento per la produzione della Gigafactory nell’anno a regime 2026 di 132 euro/</w:t>
      </w:r>
      <w:proofErr w:type="spellStart"/>
      <w:r>
        <w:t>kWh</w:t>
      </w:r>
      <w:r>
        <w:rPr>
          <w:vertAlign w:val="subscript"/>
        </w:rPr>
        <w:t>c</w:t>
      </w:r>
      <w:proofErr w:type="spellEnd"/>
      <w:r>
        <w:rPr>
          <w:vertAlign w:val="subscript"/>
        </w:rPr>
        <w:t xml:space="preserve">. </w:t>
      </w:r>
      <w:r>
        <w:t xml:space="preserve">(circa 140 $/ </w:t>
      </w:r>
      <w:proofErr w:type="spellStart"/>
      <w:r>
        <w:t>kWh</w:t>
      </w:r>
      <w:r>
        <w:rPr>
          <w:vertAlign w:val="subscript"/>
        </w:rPr>
        <w:t>c</w:t>
      </w:r>
      <w:proofErr w:type="spellEnd"/>
      <w:r>
        <w:t>).</w:t>
      </w:r>
    </w:p>
    <w:p w14:paraId="3FB40102" w14:textId="77777777" w:rsidR="0076694E" w:rsidRDefault="0076694E" w:rsidP="0076694E"/>
    <w:tbl>
      <w:tblPr>
        <w:tblStyle w:val="Grigliatabella"/>
        <w:tblW w:w="0" w:type="auto"/>
        <w:tblLook w:val="04A0" w:firstRow="1" w:lastRow="0" w:firstColumn="1" w:lastColumn="0" w:noHBand="0" w:noVBand="1"/>
      </w:tblPr>
      <w:tblGrid>
        <w:gridCol w:w="7927"/>
      </w:tblGrid>
      <w:tr w:rsidR="0076694E" w14:paraId="0A76E529" w14:textId="77777777" w:rsidTr="0076694E">
        <w:tc>
          <w:tcPr>
            <w:tcW w:w="7927" w:type="dxa"/>
            <w:tcBorders>
              <w:top w:val="single" w:sz="4" w:space="0" w:color="auto"/>
              <w:left w:val="single" w:sz="4" w:space="0" w:color="auto"/>
              <w:bottom w:val="single" w:sz="4" w:space="0" w:color="auto"/>
              <w:right w:val="single" w:sz="4" w:space="0" w:color="auto"/>
            </w:tcBorders>
            <w:hideMark/>
          </w:tcPr>
          <w:p w14:paraId="77978283" w14:textId="2904DA16" w:rsidR="0076694E" w:rsidRDefault="0076694E">
            <w:pPr>
              <w:jc w:val="center"/>
            </w:pPr>
            <w:r>
              <w:rPr>
                <w:noProof/>
              </w:rPr>
              <w:drawing>
                <wp:inline distT="0" distB="0" distL="0" distR="0" wp14:anchorId="140BA571" wp14:editId="2348ABB1">
                  <wp:extent cx="4150360" cy="1924050"/>
                  <wp:effectExtent l="0" t="0" r="254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8" cstate="print">
                            <a:extLst>
                              <a:ext uri="{28A0092B-C50C-407E-A947-70E740481C1C}">
                                <a14:useLocalDpi xmlns:a14="http://schemas.microsoft.com/office/drawing/2010/main" val="0"/>
                              </a:ext>
                            </a:extLst>
                          </a:blip>
                          <a:srcRect t="5701" b="12044"/>
                          <a:stretch>
                            <a:fillRect/>
                          </a:stretch>
                        </pic:blipFill>
                        <pic:spPr bwMode="auto">
                          <a:xfrm>
                            <a:off x="0" y="0"/>
                            <a:ext cx="4150360" cy="1924050"/>
                          </a:xfrm>
                          <a:prstGeom prst="rect">
                            <a:avLst/>
                          </a:prstGeom>
                          <a:noFill/>
                          <a:ln>
                            <a:noFill/>
                          </a:ln>
                        </pic:spPr>
                      </pic:pic>
                    </a:graphicData>
                  </a:graphic>
                </wp:inline>
              </w:drawing>
            </w:r>
          </w:p>
        </w:tc>
      </w:tr>
    </w:tbl>
    <w:p w14:paraId="0E421C41" w14:textId="77777777" w:rsidR="0076694E" w:rsidRDefault="0076694E" w:rsidP="0076694E">
      <w:pPr>
        <w:pStyle w:val="Didascalia"/>
        <w:keepNext/>
      </w:pPr>
      <w:bookmarkStart w:id="196" w:name="_Ref140743937"/>
      <w:r>
        <w:t xml:space="preserve">Figura </w:t>
      </w:r>
      <w:r>
        <w:fldChar w:fldCharType="begin"/>
      </w:r>
      <w:r>
        <w:instrText xml:space="preserve"> STYLEREF 1 \s </w:instrText>
      </w:r>
      <w:r>
        <w:fldChar w:fldCharType="separate"/>
      </w:r>
      <w:r>
        <w:t>4</w:t>
      </w:r>
      <w:r>
        <w:fldChar w:fldCharType="end"/>
      </w:r>
      <w:r>
        <w:t>.</w:t>
      </w:r>
      <w:r>
        <w:fldChar w:fldCharType="begin"/>
      </w:r>
      <w:r>
        <w:instrText xml:space="preserve"> SEQ Figura \* ARABIC \s 1 </w:instrText>
      </w:r>
      <w:r>
        <w:fldChar w:fldCharType="separate"/>
      </w:r>
      <w:r>
        <w:t>3</w:t>
      </w:r>
      <w:r>
        <w:fldChar w:fldCharType="end"/>
      </w:r>
      <w:bookmarkEnd w:id="196"/>
      <w:r>
        <w:t xml:space="preserve"> - Andamento del prezzo medio ponderato rispetto ai volumi di vendita delle batterie al litio, con distinzione fra prezzo delle celle e pacco batteria, 2013-2022. Tutti i valori in US$ a prezzi costanti 2022. L’indagine sul prezzo medio ponderato include 178 dati puntuali su batterie per auto, autobus, veicoli commerciali e usi stazionari. Fonte: Bloomberg NEF </w:t>
      </w:r>
      <w:sdt>
        <w:sdtPr>
          <w:id w:val="-1632014630"/>
          <w:citation/>
        </w:sdtPr>
        <w:sdtContent>
          <w:r>
            <w:fldChar w:fldCharType="begin"/>
          </w:r>
          <w:r>
            <w:instrText xml:space="preserve"> CITATION Blo22 \l 1040 </w:instrText>
          </w:r>
          <w:r>
            <w:fldChar w:fldCharType="separate"/>
          </w:r>
          <w:r>
            <w:t>[7]</w:t>
          </w:r>
          <w:r>
            <w:fldChar w:fldCharType="end"/>
          </w:r>
        </w:sdtContent>
      </w:sdt>
    </w:p>
    <w:p w14:paraId="1942B299" w14:textId="77777777" w:rsidR="0076694E" w:rsidRDefault="0076694E" w:rsidP="0076694E"/>
    <w:p w14:paraId="2ECA47EA" w14:textId="296806B2" w:rsidR="0076694E" w:rsidRDefault="0076694E" w:rsidP="0076694E">
      <w:r>
        <w:t>Utilizzando questa proiezione di prezzo, il valore atteso della produzione della Gigafactory a regime (VP) è stimato in 1060 milioni di euro l’anno</w:t>
      </w:r>
      <w:ins w:id="197" w:author="Molocchi Andrea (RSE)" w:date="2023-08-28T11:16:00Z">
        <w:r w:rsidR="004A2640">
          <w:t>.</w:t>
        </w:r>
      </w:ins>
      <w:del w:id="198" w:author="Molocchi Andrea (RSE)" w:date="2023-08-28T11:16:00Z">
        <w:r w:rsidDel="004A2640">
          <w:delText xml:space="preserve"> (</w:delText>
        </w:r>
        <w:commentRangeStart w:id="199"/>
        <w:r w:rsidDel="004A2640">
          <w:fldChar w:fldCharType="begin"/>
        </w:r>
        <w:r w:rsidDel="004A2640">
          <w:delInstrText xml:space="preserve"> REF _Ref141794438 \h </w:delInstrText>
        </w:r>
        <w:r w:rsidDel="004A2640">
          <w:fldChar w:fldCharType="separate"/>
        </w:r>
        <w:r w:rsidDel="004A2640">
          <w:delText xml:space="preserve">Figura </w:delText>
        </w:r>
        <w:r w:rsidDel="004A2640">
          <w:rPr>
            <w:noProof/>
          </w:rPr>
          <w:delText>4</w:delText>
        </w:r>
        <w:r w:rsidDel="004A2640">
          <w:delText>.</w:delText>
        </w:r>
        <w:r w:rsidDel="004A2640">
          <w:rPr>
            <w:noProof/>
          </w:rPr>
          <w:delText>4</w:delText>
        </w:r>
        <w:r w:rsidDel="004A2640">
          <w:fldChar w:fldCharType="end"/>
        </w:r>
        <w:r w:rsidDel="004A2640">
          <w:delText>).</w:delText>
        </w:r>
      </w:del>
      <w:commentRangeEnd w:id="199"/>
      <w:r w:rsidR="004A2640">
        <w:rPr>
          <w:rStyle w:val="Rimandocommento"/>
          <w:rFonts w:ascii="Times New Roman" w:hAnsi="Times New Roman"/>
        </w:rPr>
        <w:commentReference w:id="199"/>
      </w:r>
    </w:p>
    <w:p w14:paraId="2135958E" w14:textId="7F50FA3D" w:rsidR="0076694E" w:rsidDel="004A2640" w:rsidRDefault="0076694E" w:rsidP="0076694E">
      <w:pPr>
        <w:rPr>
          <w:del w:id="201" w:author="Molocchi Andrea (RSE)" w:date="2023-08-28T11:16:00Z"/>
        </w:rPr>
      </w:pPr>
      <w:commentRangeStart w:id="202"/>
      <w:del w:id="203" w:author="Molocchi Andrea (RSE)" w:date="2023-08-28T11:16:00Z">
        <w:r w:rsidDel="004A2640">
          <w:delText>Ai fini dell’analisi input-output degli effetti economici ed occupazionali, è rilevante considerare la quota di produzione destinata al mercato estero distintamente dalla quota di produzione destinata al mercato nazionale (operatori del settore ATECO 35 – fornitura di energia elettrica, che comprende la produzione, la trasmissione e la distribuzione di energia elettrica).</w:delText>
        </w:r>
        <w:commentRangeEnd w:id="202"/>
        <w:r w:rsidR="004A2640" w:rsidDel="004A2640">
          <w:rPr>
            <w:rStyle w:val="Rimandocommento"/>
            <w:rFonts w:ascii="Times New Roman" w:hAnsi="Times New Roman"/>
          </w:rPr>
          <w:commentReference w:id="202"/>
        </w:r>
      </w:del>
    </w:p>
    <w:p w14:paraId="1FB72F3F" w14:textId="77777777" w:rsidR="0076694E" w:rsidRDefault="0076694E" w:rsidP="0076694E"/>
    <w:p w14:paraId="519C4260" w14:textId="7145BBF2" w:rsidR="0076694E" w:rsidRDefault="0076694E" w:rsidP="0076694E">
      <w:pPr>
        <w:keepNext/>
        <w:rPr>
          <w:ins w:id="204" w:author="Mela Giulio (RSE)" w:date="2023-08-30T14:49:00Z"/>
        </w:rPr>
      </w:pPr>
      <w:del w:id="205" w:author="Mela Giulio (RSE)" w:date="2023-08-30T14:48:00Z">
        <w:r w:rsidDel="0049458D">
          <w:rPr>
            <w:noProof/>
          </w:rPr>
          <w:lastRenderedPageBreak/>
          <w:drawing>
            <wp:inline distT="0" distB="0" distL="0" distR="0" wp14:anchorId="1DD69554" wp14:editId="6E83C294">
              <wp:extent cx="5219065" cy="2612390"/>
              <wp:effectExtent l="0" t="0" r="63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9065" cy="2612390"/>
                      </a:xfrm>
                      <a:prstGeom prst="rect">
                        <a:avLst/>
                      </a:prstGeom>
                      <a:noFill/>
                      <a:ln>
                        <a:noFill/>
                      </a:ln>
                    </pic:spPr>
                  </pic:pic>
                </a:graphicData>
              </a:graphic>
            </wp:inline>
          </w:drawing>
        </w:r>
      </w:del>
    </w:p>
    <w:p w14:paraId="1B483A2A" w14:textId="006FB5A3" w:rsidR="0049458D" w:rsidRDefault="0049458D" w:rsidP="0076694E">
      <w:pPr>
        <w:keepNext/>
      </w:pPr>
      <w:ins w:id="206" w:author="Mela Giulio (RSE)" w:date="2023-08-30T14:49:00Z">
        <w:r>
          <w:rPr>
            <w:noProof/>
          </w:rPr>
          <w:drawing>
            <wp:inline distT="0" distB="0" distL="0" distR="0" wp14:anchorId="5897F090" wp14:editId="4C6B4BF9">
              <wp:extent cx="5220970" cy="261048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risultati_IO_files/figure-docx/fig-conto-economico-1.png"/>
                      <pic:cNvPicPr>
                        <a:picLocks noChangeAspect="1" noChangeArrowheads="1"/>
                      </pic:cNvPicPr>
                    </pic:nvPicPr>
                    <pic:blipFill>
                      <a:blip r:embed="rId34"/>
                      <a:stretch>
                        <a:fillRect/>
                      </a:stretch>
                    </pic:blipFill>
                    <pic:spPr bwMode="auto">
                      <a:xfrm>
                        <a:off x="0" y="0"/>
                        <a:ext cx="5220970" cy="2610485"/>
                      </a:xfrm>
                      <a:prstGeom prst="rect">
                        <a:avLst/>
                      </a:prstGeom>
                      <a:noFill/>
                      <a:ln w="9525">
                        <a:noFill/>
                        <a:headEnd/>
                        <a:tailEnd/>
                      </a:ln>
                    </pic:spPr>
                  </pic:pic>
                </a:graphicData>
              </a:graphic>
            </wp:inline>
          </w:drawing>
        </w:r>
      </w:ins>
    </w:p>
    <w:p w14:paraId="72AB4971" w14:textId="77777777" w:rsidR="0076694E" w:rsidRDefault="0076694E" w:rsidP="0076694E">
      <w:pPr>
        <w:pStyle w:val="Didascalia"/>
      </w:pPr>
      <w:bookmarkStart w:id="207" w:name="_Ref141794438"/>
      <w:r>
        <w:t xml:space="preserve">Figura </w:t>
      </w:r>
      <w:r>
        <w:fldChar w:fldCharType="begin"/>
      </w:r>
      <w:r>
        <w:instrText xml:space="preserve"> STYLEREF 1 \s </w:instrText>
      </w:r>
      <w:r>
        <w:fldChar w:fldCharType="separate"/>
      </w:r>
      <w:r>
        <w:t>4</w:t>
      </w:r>
      <w:r>
        <w:fldChar w:fldCharType="end"/>
      </w:r>
      <w:r>
        <w:t>.</w:t>
      </w:r>
      <w:r>
        <w:fldChar w:fldCharType="begin"/>
      </w:r>
      <w:r>
        <w:instrText xml:space="preserve"> SEQ Figura \* ARABIC \s 1 </w:instrText>
      </w:r>
      <w:r>
        <w:fldChar w:fldCharType="separate"/>
      </w:r>
      <w:r>
        <w:t>4</w:t>
      </w:r>
      <w:r>
        <w:fldChar w:fldCharType="end"/>
      </w:r>
      <w:bookmarkEnd w:id="207"/>
      <w:r>
        <w:t xml:space="preserve"> - Voci del conto economico della </w:t>
      </w:r>
      <w:r>
        <w:rPr>
          <w:i/>
          <w:iCs/>
        </w:rPr>
        <w:t>gigafactory</w:t>
      </w:r>
      <w:r>
        <w:t xml:space="preserve"> a regime</w:t>
      </w:r>
    </w:p>
    <w:p w14:paraId="302D7BD2" w14:textId="77777777" w:rsidR="0076694E" w:rsidRDefault="0076694E" w:rsidP="0076694E"/>
    <w:p w14:paraId="5BF40639" w14:textId="77777777" w:rsidR="0076694E" w:rsidRDefault="0076694E" w:rsidP="0076694E">
      <w:pPr>
        <w:pStyle w:val="Titolo3"/>
        <w:numPr>
          <w:ilvl w:val="2"/>
          <w:numId w:val="32"/>
        </w:numPr>
      </w:pPr>
      <w:bookmarkStart w:id="208" w:name="_Toc141802464"/>
      <w:r>
        <w:t>La struttura dei costi operativi e del valore aggiunto</w:t>
      </w:r>
      <w:bookmarkEnd w:id="208"/>
    </w:p>
    <w:p w14:paraId="3B9F97DE" w14:textId="77777777" w:rsidR="0076694E" w:rsidRDefault="0076694E" w:rsidP="0076694E">
      <w:r>
        <w:t>Il calcolo dei costi operativi dell’impianto è stato realizzato sulla base del caso studio ceco, facendo riferimento ai costi operativi (OPEX) per unità di output</w:t>
      </w:r>
      <w:r>
        <w:rPr>
          <w:rStyle w:val="Rimandonotaapidipagina"/>
          <w:rFonts w:eastAsia="Arial"/>
        </w:rPr>
        <w:footnoteReference w:id="18"/>
      </w:r>
      <w:r>
        <w:t xml:space="preserve"> e alla produzione prevista a regime nel caso pilota:</w:t>
      </w:r>
    </w:p>
    <w:p w14:paraId="7491ED59" w14:textId="77777777" w:rsidR="0076694E" w:rsidRDefault="0076694E" w:rsidP="0076694E">
      <w:pPr>
        <w:jc w:val="center"/>
      </w:pPr>
      <w:r>
        <w:t>60,01 euro/</w:t>
      </w:r>
      <w:proofErr w:type="spellStart"/>
      <w:proofErr w:type="gramStart"/>
      <w:r>
        <w:t>kWh</w:t>
      </w:r>
      <w:r>
        <w:rPr>
          <w:vertAlign w:val="subscript"/>
        </w:rPr>
        <w:t>c</w:t>
      </w:r>
      <w:proofErr w:type="spellEnd"/>
      <w:r>
        <w:rPr>
          <w:vertAlign w:val="subscript"/>
        </w:rPr>
        <w:t xml:space="preserve"> </w:t>
      </w:r>
      <w:r>
        <w:t xml:space="preserve"> *</w:t>
      </w:r>
      <w:proofErr w:type="gramEnd"/>
      <w:r>
        <w:t xml:space="preserve"> 8000 MWh = 480,1 milioni di euro l’anno</w:t>
      </w:r>
    </w:p>
    <w:p w14:paraId="1D4B5709" w14:textId="77777777" w:rsidR="0076694E" w:rsidRDefault="0076694E" w:rsidP="0076694E"/>
    <w:p w14:paraId="6E56B6BA" w14:textId="77777777" w:rsidR="0076694E" w:rsidRDefault="0076694E" w:rsidP="0076694E">
      <w:r>
        <w:t xml:space="preserve">La </w:t>
      </w:r>
      <w:r>
        <w:fldChar w:fldCharType="begin"/>
      </w:r>
      <w:r>
        <w:instrText xml:space="preserve"> REF _Ref141794535 \h </w:instrText>
      </w:r>
      <w:r>
        <w:fldChar w:fldCharType="separate"/>
      </w:r>
      <w:r>
        <w:t xml:space="preserve">Figura </w:t>
      </w:r>
      <w:r>
        <w:rPr>
          <w:noProof/>
        </w:rPr>
        <w:t>4</w:t>
      </w:r>
      <w:r>
        <w:t>.</w:t>
      </w:r>
      <w:r>
        <w:rPr>
          <w:noProof/>
        </w:rPr>
        <w:t>5</w:t>
      </w:r>
      <w:r>
        <w:fldChar w:fldCharType="end"/>
      </w:r>
      <w:r>
        <w:t xml:space="preserve"> e la </w:t>
      </w:r>
      <w:r>
        <w:fldChar w:fldCharType="begin"/>
      </w:r>
      <w:r>
        <w:instrText xml:space="preserve"> REF _Ref141794536 \h </w:instrText>
      </w:r>
      <w:r>
        <w:fldChar w:fldCharType="separate"/>
      </w:r>
      <w:r>
        <w:t xml:space="preserve">Figura </w:t>
      </w:r>
      <w:r>
        <w:rPr>
          <w:noProof/>
        </w:rPr>
        <w:t>4</w:t>
      </w:r>
      <w:r>
        <w:t>.</w:t>
      </w:r>
      <w:r>
        <w:rPr>
          <w:noProof/>
        </w:rPr>
        <w:t>6</w:t>
      </w:r>
      <w:r>
        <w:fldChar w:fldCharType="end"/>
      </w:r>
      <w:r>
        <w:t xml:space="preserve"> riepilogano la struttura degli OPEX dello stabilimento pilota, ottenuta attraverso la consultazione di un operatore anonimo, che ha preso in considerazione i prodotti e servizi necessari per l’attività d’impresa (inclusa la ricerca e sviluppo e la formazione del personale, aspetti essenziali della produzione di batterie fortemente innovative sia in termini di prodotto che di processo produttivo) e l’area geografica di provenienza degli input. Quest’ultima informazione è particolarmente importante per l’analisi input-output perché le importazioni dall’estero di beni e servizi intermedi comporta una dispersione all’estero del valore economico e degli effetti occupazionali generati dal progetto.</w:t>
      </w:r>
    </w:p>
    <w:p w14:paraId="0FAD0232" w14:textId="77777777" w:rsidR="0076694E" w:rsidRDefault="0076694E" w:rsidP="0076694E"/>
    <w:p w14:paraId="7B39FF1E" w14:textId="6B85C3D0" w:rsidR="0076694E" w:rsidRDefault="0076694E" w:rsidP="0076694E">
      <w:pPr>
        <w:keepNext/>
      </w:pPr>
      <w:r>
        <w:rPr>
          <w:noProof/>
        </w:rPr>
        <w:drawing>
          <wp:inline distT="0" distB="0" distL="0" distR="0" wp14:anchorId="4C2B709C" wp14:editId="70EDBD58">
            <wp:extent cx="5219065" cy="2612390"/>
            <wp:effectExtent l="0" t="0" r="63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065" cy="2612390"/>
                    </a:xfrm>
                    <a:prstGeom prst="rect">
                      <a:avLst/>
                    </a:prstGeom>
                    <a:noFill/>
                    <a:ln>
                      <a:noFill/>
                    </a:ln>
                  </pic:spPr>
                </pic:pic>
              </a:graphicData>
            </a:graphic>
          </wp:inline>
        </w:drawing>
      </w:r>
    </w:p>
    <w:p w14:paraId="7AFD229F" w14:textId="32AFAD37" w:rsidR="0076694E" w:rsidRDefault="0076694E" w:rsidP="0076694E">
      <w:pPr>
        <w:pStyle w:val="Didascalia"/>
      </w:pPr>
      <w:bookmarkStart w:id="209" w:name="_Ref141794535"/>
      <w:r>
        <w:t xml:space="preserve">Figura </w:t>
      </w:r>
      <w:r>
        <w:fldChar w:fldCharType="begin"/>
      </w:r>
      <w:r>
        <w:instrText xml:space="preserve"> STYLEREF 1 \s </w:instrText>
      </w:r>
      <w:r>
        <w:fldChar w:fldCharType="separate"/>
      </w:r>
      <w:r>
        <w:t>4</w:t>
      </w:r>
      <w:r>
        <w:fldChar w:fldCharType="end"/>
      </w:r>
      <w:r>
        <w:t>.</w:t>
      </w:r>
      <w:r>
        <w:fldChar w:fldCharType="begin"/>
      </w:r>
      <w:r>
        <w:instrText xml:space="preserve"> SEQ Figura \* ARABIC \s 1 </w:instrText>
      </w:r>
      <w:r>
        <w:fldChar w:fldCharType="separate"/>
      </w:r>
      <w:r>
        <w:t>5</w:t>
      </w:r>
      <w:r>
        <w:fldChar w:fldCharType="end"/>
      </w:r>
      <w:bookmarkEnd w:id="209"/>
      <w:r>
        <w:t xml:space="preserve"> - Composizione </w:t>
      </w:r>
      <w:ins w:id="210" w:author="Mela Giulio (RSE)" w:date="2023-08-30T14:51:00Z">
        <w:r w:rsidR="0049458D">
          <w:t xml:space="preserve">percentuale </w:t>
        </w:r>
      </w:ins>
      <w:r>
        <w:t>dei costi operativi</w:t>
      </w:r>
    </w:p>
    <w:p w14:paraId="5C26305C" w14:textId="77777777" w:rsidR="0076694E" w:rsidRDefault="0076694E" w:rsidP="0076694E"/>
    <w:p w14:paraId="401A2A57" w14:textId="72CE5F91" w:rsidR="0076694E" w:rsidRDefault="0076694E" w:rsidP="0076694E">
      <w:pPr>
        <w:keepNext/>
      </w:pPr>
      <w:r>
        <w:rPr>
          <w:noProof/>
        </w:rPr>
        <w:drawing>
          <wp:inline distT="0" distB="0" distL="0" distR="0" wp14:anchorId="398BFA3F" wp14:editId="27A4A804">
            <wp:extent cx="5219065" cy="2612390"/>
            <wp:effectExtent l="0" t="0" r="63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065" cy="2612390"/>
                    </a:xfrm>
                    <a:prstGeom prst="rect">
                      <a:avLst/>
                    </a:prstGeom>
                    <a:noFill/>
                    <a:ln>
                      <a:noFill/>
                    </a:ln>
                  </pic:spPr>
                </pic:pic>
              </a:graphicData>
            </a:graphic>
          </wp:inline>
        </w:drawing>
      </w:r>
    </w:p>
    <w:p w14:paraId="46D71B2E" w14:textId="77777777" w:rsidR="0076694E" w:rsidRDefault="0076694E" w:rsidP="0076694E">
      <w:pPr>
        <w:pStyle w:val="Didascalia"/>
      </w:pPr>
      <w:bookmarkStart w:id="211" w:name="_Ref141794536"/>
      <w:r>
        <w:t xml:space="preserve">Figura </w:t>
      </w:r>
      <w:r>
        <w:fldChar w:fldCharType="begin"/>
      </w:r>
      <w:r>
        <w:instrText xml:space="preserve"> STYLEREF 1 \s </w:instrText>
      </w:r>
      <w:r>
        <w:fldChar w:fldCharType="separate"/>
      </w:r>
      <w:r>
        <w:t>4</w:t>
      </w:r>
      <w:r>
        <w:fldChar w:fldCharType="end"/>
      </w:r>
      <w:r>
        <w:t>.</w:t>
      </w:r>
      <w:r>
        <w:fldChar w:fldCharType="begin"/>
      </w:r>
      <w:r>
        <w:instrText xml:space="preserve"> SEQ Figura \* ARABIC \s 1 </w:instrText>
      </w:r>
      <w:r>
        <w:fldChar w:fldCharType="separate"/>
      </w:r>
      <w:r>
        <w:t>6</w:t>
      </w:r>
      <w:r>
        <w:fldChar w:fldCharType="end"/>
      </w:r>
      <w:bookmarkEnd w:id="211"/>
      <w:r>
        <w:t xml:space="preserve"> - Mercato di origine delle voci dei costi operativi</w:t>
      </w:r>
    </w:p>
    <w:p w14:paraId="453A89CE" w14:textId="77777777" w:rsidR="0076694E" w:rsidRDefault="0076694E" w:rsidP="0076694E"/>
    <w:p w14:paraId="71C5725C" w14:textId="77777777" w:rsidR="0076694E" w:rsidRDefault="0076694E" w:rsidP="0076694E">
      <w:r>
        <w:t>Il valore aggiunto è dato dalla differenza fra il valore della produzione X e gli OPEX:</w:t>
      </w:r>
    </w:p>
    <w:p w14:paraId="3EC11B0C" w14:textId="77777777" w:rsidR="0076694E" w:rsidRDefault="0076694E" w:rsidP="0076694E">
      <w:pPr>
        <w:jc w:val="center"/>
      </w:pPr>
      <w:r>
        <w:t>1059,6 – 480,1 = 579,5 milioni di euro l’anno</w:t>
      </w:r>
    </w:p>
    <w:p w14:paraId="11377D4B" w14:textId="77777777" w:rsidR="0076694E" w:rsidRDefault="0076694E" w:rsidP="0076694E"/>
    <w:p w14:paraId="18CE693C" w14:textId="77777777" w:rsidR="0076694E" w:rsidRDefault="0076694E" w:rsidP="0076694E">
      <w:r>
        <w:t>A sua volta, il valore aggiunto (VA) è costituito dalla somma dei costi del personale (CP), degli ammortamenti (A), delle imposte nette sulla produzione (T) e dal risultato netto di gestione (RNG):</w:t>
      </w:r>
    </w:p>
    <w:p w14:paraId="41A7E51C"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986"/>
      </w:tblGrid>
      <w:tr w:rsidR="0076694E" w14:paraId="2E93231E" w14:textId="77777777" w:rsidTr="0076694E">
        <w:tc>
          <w:tcPr>
            <w:tcW w:w="6941" w:type="dxa"/>
            <w:hideMark/>
          </w:tcPr>
          <w:p w14:paraId="610D337E" w14:textId="77777777" w:rsidR="0076694E" w:rsidRDefault="0076694E">
            <w:pPr>
              <w:spacing w:before="120" w:after="120"/>
              <w:jc w:val="center"/>
            </w:pPr>
            <m:oMathPara>
              <m:oMath>
                <m:r>
                  <w:rPr>
                    <w:rFonts w:ascii="Cambria Math" w:hAnsi="Cambria Math"/>
                  </w:rPr>
                  <m:t>VA=CP+A+T+RNG</m:t>
                </m:r>
              </m:oMath>
            </m:oMathPara>
          </w:p>
        </w:tc>
        <w:tc>
          <w:tcPr>
            <w:tcW w:w="986" w:type="dxa"/>
            <w:hideMark/>
          </w:tcPr>
          <w:p w14:paraId="527D5E2F" w14:textId="77777777" w:rsidR="0076694E" w:rsidRDefault="0076694E">
            <w:pPr>
              <w:pStyle w:val="Didascalia"/>
              <w:jc w:val="center"/>
            </w:pPr>
            <w:r>
              <w:fldChar w:fldCharType="begin"/>
            </w:r>
            <w:r>
              <w:instrText xml:space="preserve"> STYLEREF 1 \s </w:instrText>
            </w:r>
            <w:r>
              <w:fldChar w:fldCharType="separate"/>
            </w:r>
            <w:r>
              <w:t>4</w:t>
            </w:r>
            <w:r>
              <w:fldChar w:fldCharType="end"/>
            </w:r>
            <w:r>
              <w:t>.</w:t>
            </w:r>
            <w:r>
              <w:fldChar w:fldCharType="begin"/>
            </w:r>
            <w:r>
              <w:instrText xml:space="preserve"> SEQ Eq. \* ARABIC \s 1 </w:instrText>
            </w:r>
            <w:r>
              <w:fldChar w:fldCharType="separate"/>
            </w:r>
            <w:r>
              <w:t>2</w:t>
            </w:r>
            <w:r>
              <w:fldChar w:fldCharType="end"/>
            </w:r>
          </w:p>
        </w:tc>
      </w:tr>
    </w:tbl>
    <w:p w14:paraId="5DB6FAE8" w14:textId="77777777" w:rsidR="0076694E" w:rsidRDefault="0076694E" w:rsidP="0076694E"/>
    <w:p w14:paraId="4FC47B49" w14:textId="77777777" w:rsidR="0076694E" w:rsidRDefault="0076694E" w:rsidP="0076694E">
      <w:r>
        <w:t xml:space="preserve">Per quanto riguarda il costo del personale, la stima è avvenuta moltiplicando il numero di addetti dello stabilimento pilota per il costo unitario del personale di fonte Istat per il settore ATECO 2720 (fabbricazione di batterie di pile e accumulatori elettrici) nell’anno 2020 (40.396 euro/occupato). Il </w:t>
      </w:r>
      <w:r>
        <w:lastRenderedPageBreak/>
        <w:t>numero di addetti dello stabilimento pilota è stato stimato utilizzando il parametro addetti/capacità dell’impianto della gigafactory ceca, ovvero 57,5 addetti/</w:t>
      </w:r>
      <w:proofErr w:type="spellStart"/>
      <w:r>
        <w:t>GWh</w:t>
      </w:r>
      <w:r>
        <w:rPr>
          <w:vertAlign w:val="subscript"/>
        </w:rPr>
        <w:t>c</w:t>
      </w:r>
      <w:proofErr w:type="spellEnd"/>
      <w:r>
        <w:t xml:space="preserve"> (2300 addetti per 40 </w:t>
      </w:r>
      <w:proofErr w:type="spellStart"/>
      <w:r>
        <w:t>GWh</w:t>
      </w:r>
      <w:r>
        <w:rPr>
          <w:vertAlign w:val="subscript"/>
        </w:rPr>
        <w:t>c</w:t>
      </w:r>
      <w:proofErr w:type="spellEnd"/>
      <w:r>
        <w:t>).</w:t>
      </w:r>
    </w:p>
    <w:p w14:paraId="3FBA73AA" w14:textId="77777777" w:rsidR="0076694E" w:rsidRDefault="0076694E" w:rsidP="0076694E">
      <w:r>
        <w:t>Si ricorda che il JRC, in uno studio del 2017 su sette casi di gigafactory in Europa, aveva analizzato questo parametro, pervenendo ad una stima centrale di 140 addetti/</w:t>
      </w:r>
      <w:proofErr w:type="spellStart"/>
      <w:r>
        <w:t>GWh</w:t>
      </w:r>
      <w:r>
        <w:rPr>
          <w:vertAlign w:val="subscript"/>
        </w:rPr>
        <w:t>c</w:t>
      </w:r>
      <w:proofErr w:type="spellEnd"/>
      <w:r>
        <w:t>, su un intervallo di valori tratti dai casi studio esaminati di 50-200 addetti/</w:t>
      </w:r>
      <w:proofErr w:type="spellStart"/>
      <w:r>
        <w:t>GWh</w:t>
      </w:r>
      <w:r>
        <w:rPr>
          <w:vertAlign w:val="subscript"/>
        </w:rPr>
        <w:t>c</w:t>
      </w:r>
      <w:proofErr w:type="spellEnd"/>
      <w:r>
        <w:t xml:space="preserve">. Anche attraverso la consultazione di operatori del settore, si ritiene che la spinta alla riduzione dei costi attraverso l’automazione dei processi e l’incremento di dimensioni degli impianti stiano portando ad una forte riduzione di questo parametro, come per l’appunto nel caso ceco, che si colloca nella parte bassa della forchetta. </w:t>
      </w:r>
      <w:r>
        <w:rPr>
          <w:rStyle w:val="Rimandonotaapidipagina"/>
          <w:rFonts w:eastAsia="Arial"/>
        </w:rPr>
        <w:footnoteReference w:id="19"/>
      </w:r>
    </w:p>
    <w:p w14:paraId="6EF419EC" w14:textId="77777777" w:rsidR="0076694E" w:rsidRDefault="0076694E" w:rsidP="0076694E">
      <w:r>
        <w:t>Pertanto, considerata la capacità produttiva dell’impianto pilota, la stima degli addetti è:</w:t>
      </w:r>
    </w:p>
    <w:p w14:paraId="2593526B" w14:textId="77777777" w:rsidR="0076694E" w:rsidRDefault="0076694E" w:rsidP="0076694E"/>
    <w:p w14:paraId="1FCDAB10" w14:textId="77777777" w:rsidR="0076694E" w:rsidRDefault="0076694E" w:rsidP="0076694E">
      <w:pPr>
        <w:jc w:val="center"/>
      </w:pPr>
      <w:r>
        <w:t>57,5 addetti/</w:t>
      </w:r>
      <w:proofErr w:type="spellStart"/>
      <w:r>
        <w:t>GWh</w:t>
      </w:r>
      <w:r>
        <w:rPr>
          <w:vertAlign w:val="subscript"/>
        </w:rPr>
        <w:t>c</w:t>
      </w:r>
      <w:proofErr w:type="spellEnd"/>
      <w:r>
        <w:t xml:space="preserve"> * 10 </w:t>
      </w:r>
      <w:proofErr w:type="spellStart"/>
      <w:r>
        <w:t>GWh</w:t>
      </w:r>
      <w:r>
        <w:rPr>
          <w:vertAlign w:val="subscript"/>
        </w:rPr>
        <w:t>c</w:t>
      </w:r>
      <w:proofErr w:type="spellEnd"/>
      <w:r>
        <w:t xml:space="preserve"> = 575 addetti</w:t>
      </w:r>
    </w:p>
    <w:p w14:paraId="302856A3" w14:textId="77777777" w:rsidR="0076694E" w:rsidRDefault="0076694E" w:rsidP="0076694E">
      <w:pPr>
        <w:jc w:val="center"/>
      </w:pPr>
    </w:p>
    <w:p w14:paraId="16906C2E" w14:textId="77777777" w:rsidR="0076694E" w:rsidRDefault="0076694E" w:rsidP="0076694E">
      <w:r>
        <w:t>Il costo del personale (CP) per l’impianto pilota è dato da:</w:t>
      </w:r>
    </w:p>
    <w:p w14:paraId="3D92E6B2" w14:textId="77777777" w:rsidR="0076694E" w:rsidRDefault="0076694E" w:rsidP="0076694E"/>
    <w:p w14:paraId="47A9072A" w14:textId="77777777" w:rsidR="0076694E" w:rsidRDefault="0076694E" w:rsidP="0076694E">
      <w:pPr>
        <w:jc w:val="center"/>
      </w:pPr>
      <w:r>
        <w:t>CP= 575 * 40.396 euro = 23,2 milioni di euro l’anno</w:t>
      </w:r>
    </w:p>
    <w:p w14:paraId="3A84C18E" w14:textId="77777777" w:rsidR="0076694E" w:rsidRDefault="0076694E" w:rsidP="0076694E">
      <w:pPr>
        <w:jc w:val="center"/>
      </w:pPr>
    </w:p>
    <w:p w14:paraId="120242A0" w14:textId="77777777" w:rsidR="0076694E" w:rsidRDefault="0076694E" w:rsidP="0076694E">
      <w:r>
        <w:t>Per quanto riguarda gli ammortamenti (A), è stato assunto un rateo di ammortamento del 20% per il costo stimato dell’investimento, ottenendo 101,6 milioni di euro l’anno.</w:t>
      </w:r>
    </w:p>
    <w:p w14:paraId="7BC2A606" w14:textId="510EA7FE" w:rsidR="0076694E" w:rsidRDefault="0076694E" w:rsidP="0076694E">
      <w:r>
        <w:t>Per quanto riguarda le imposte sulla produzione (T), dato che il risultato netto di gestione al lordo delle imposte è positivo, è dovuta l’IRAP</w:t>
      </w:r>
      <w:del w:id="212" w:author="Molocchi Andrea (RSE)" w:date="2023-08-28T11:19:00Z">
        <w:r w:rsidDel="004A2640">
          <w:delText xml:space="preserve"> (3,9% del totale costi del personale e del risultato netto di gestione ante imposte)</w:delText>
        </w:r>
      </w:del>
      <w:r>
        <w:t xml:space="preserve">, stimata pari a 18, 6 milioni di euro. </w:t>
      </w:r>
    </w:p>
    <w:p w14:paraId="75683354" w14:textId="28890106" w:rsidR="0076694E" w:rsidDel="004A2640" w:rsidRDefault="0076694E" w:rsidP="0076694E">
      <w:pPr>
        <w:rPr>
          <w:del w:id="213" w:author="Molocchi Andrea (RSE)" w:date="2023-08-28T11:20:00Z"/>
        </w:rPr>
      </w:pPr>
      <w:del w:id="214" w:author="Molocchi Andrea (RSE)" w:date="2023-08-28T11:20:00Z">
        <w:r w:rsidDel="004A2640">
          <w:delText>Tornando all’identità contabile (</w:delText>
        </w:r>
        <w:r w:rsidDel="004A2640">
          <w:fldChar w:fldCharType="begin"/>
        </w:r>
        <w:r w:rsidDel="004A2640">
          <w:delInstrText xml:space="preserve"> REF _Ref141794739 \h </w:delInstrText>
        </w:r>
        <w:r w:rsidDel="004A2640">
          <w:fldChar w:fldCharType="separate"/>
        </w:r>
        <w:r w:rsidDel="004A2640">
          <w:rPr>
            <w:noProof/>
          </w:rPr>
          <w:delText>4</w:delText>
        </w:r>
        <w:r w:rsidDel="004A2640">
          <w:delText>.</w:delText>
        </w:r>
        <w:r w:rsidDel="004A2640">
          <w:rPr>
            <w:noProof/>
          </w:rPr>
          <w:delText>1</w:delText>
        </w:r>
        <w:r w:rsidDel="004A2640">
          <w:fldChar w:fldCharType="end"/>
        </w:r>
        <w:r w:rsidDel="004A2640">
          <w:delText>), il risultato netto di gestione (RNG) è ottenuto per differenza rispetto al valore aggiunto (VA):</w:delText>
        </w:r>
      </w:del>
    </w:p>
    <w:p w14:paraId="39862729" w14:textId="3BC2D354" w:rsidR="0076694E" w:rsidDel="004A2640" w:rsidRDefault="0076694E" w:rsidP="0076694E">
      <w:pPr>
        <w:jc w:val="center"/>
        <w:rPr>
          <w:del w:id="215" w:author="Molocchi Andrea (RSE)" w:date="2023-08-28T11:20:00Z"/>
        </w:rPr>
      </w:pPr>
      <w:del w:id="216" w:author="Molocchi Andrea (RSE)" w:date="2023-08-28T11:20:00Z">
        <w:r w:rsidDel="004A2640">
          <w:delText xml:space="preserve">RNG = VA – (CP + A + T) </w:delText>
        </w:r>
        <w:r w:rsidDel="004A2640">
          <w:rPr>
            <w:highlight w:val="yellow"/>
          </w:rPr>
          <w:delText xml:space="preserve">= </w:delText>
        </w:r>
        <w:commentRangeStart w:id="217"/>
        <w:r w:rsidDel="004A2640">
          <w:rPr>
            <w:highlight w:val="yellow"/>
          </w:rPr>
          <w:delText xml:space="preserve">454,7 </w:delText>
        </w:r>
        <w:commentRangeEnd w:id="217"/>
        <w:r w:rsidDel="004A2640">
          <w:rPr>
            <w:rStyle w:val="Rimandocommento"/>
            <w:rFonts w:eastAsia="Arial"/>
            <w:highlight w:val="yellow"/>
          </w:rPr>
          <w:commentReference w:id="217"/>
        </w:r>
        <w:r w:rsidDel="004A2640">
          <w:rPr>
            <w:highlight w:val="yellow"/>
          </w:rPr>
          <w:delText>milioni</w:delText>
        </w:r>
        <w:r w:rsidDel="004A2640">
          <w:delText xml:space="preserve"> di euro l’anno.</w:delText>
        </w:r>
      </w:del>
    </w:p>
    <w:p w14:paraId="6A991D4B" w14:textId="77777777" w:rsidR="0076694E" w:rsidRDefault="0076694E" w:rsidP="0076694E">
      <w:pPr>
        <w:jc w:val="center"/>
      </w:pPr>
    </w:p>
    <w:p w14:paraId="0F05B871" w14:textId="77777777" w:rsidR="0076694E" w:rsidRDefault="0076694E" w:rsidP="0076694E">
      <w:pPr>
        <w:jc w:val="left"/>
      </w:pPr>
      <w:r>
        <w:rPr>
          <w:rFonts w:ascii="Times New Roman" w:hAnsi="Times New Roman"/>
          <w:sz w:val="24"/>
          <w:szCs w:val="24"/>
        </w:rPr>
        <w:br w:type="page"/>
      </w:r>
    </w:p>
    <w:p w14:paraId="698173A2" w14:textId="77777777" w:rsidR="0076694E" w:rsidRDefault="0076694E" w:rsidP="0076694E">
      <w:pPr>
        <w:pStyle w:val="Titolo1"/>
        <w:numPr>
          <w:ilvl w:val="0"/>
          <w:numId w:val="32"/>
        </w:numPr>
      </w:pPr>
      <w:bookmarkStart w:id="219" w:name="_Toc141787822"/>
      <w:bookmarkStart w:id="220" w:name="_Toc141802465"/>
      <w:r>
        <w:lastRenderedPageBreak/>
        <w:t>Risultati</w:t>
      </w:r>
      <w:bookmarkEnd w:id="219"/>
      <w:bookmarkEnd w:id="220"/>
    </w:p>
    <w:p w14:paraId="263DEA9D" w14:textId="77777777" w:rsidR="0076694E" w:rsidRDefault="0076694E" w:rsidP="0076694E">
      <w:pPr>
        <w:pStyle w:val="Titolo2"/>
        <w:numPr>
          <w:ilvl w:val="1"/>
          <w:numId w:val="32"/>
        </w:numPr>
      </w:pPr>
      <w:bookmarkStart w:id="221" w:name="_Toc141787823"/>
      <w:bookmarkStart w:id="222" w:name="_Toc141802466"/>
      <w:r>
        <w:t>Lo scenario ipotizzato</w:t>
      </w:r>
      <w:bookmarkEnd w:id="221"/>
      <w:bookmarkEnd w:id="222"/>
    </w:p>
    <w:p w14:paraId="305E5DEE" w14:textId="77777777" w:rsidR="0076694E" w:rsidRDefault="0076694E" w:rsidP="0076694E">
      <w:pPr>
        <w:pStyle w:val="FirstParagraph"/>
      </w:pPr>
      <w:r>
        <w:t xml:space="preserve">Lo scenario valutato tramite il modello </w:t>
      </w:r>
      <w:r>
        <w:rPr>
          <w:i/>
          <w:iCs/>
        </w:rPr>
        <w:t>Supply and Use</w:t>
      </w:r>
      <w:r>
        <w:t xml:space="preserve"> (SUT)</w:t>
      </w:r>
      <w:r>
        <w:rPr>
          <w:rStyle w:val="Rimandonotaapidipagina"/>
          <w:rFonts w:eastAsia="Arial"/>
        </w:rPr>
        <w:footnoteReference w:id="20"/>
      </w:r>
      <w:r>
        <w:t xml:space="preserve"> fa riferimento alla realizzazione di un impianto produttivo di batterie per l’accumulo stazionario di grandi dimensioni (</w:t>
      </w:r>
      <w:r>
        <w:rPr>
          <w:i/>
          <w:iCs/>
        </w:rPr>
        <w:t>gigafactory</w:t>
      </w:r>
      <w:r>
        <w:t xml:space="preserve">) da realizzarsi in Italia. La capacità massima dell’impianto è di 10 GWh annui. Le simulazioni sono state effettuate con un modello a 63 settori, basato sulla matrice </w:t>
      </w:r>
      <w:r>
        <w:rPr>
          <w:i/>
          <w:iCs/>
        </w:rPr>
        <w:t>use</w:t>
      </w:r>
      <w:r>
        <w:t xml:space="preserve">, la matrice delle imposte, quella dei margini commerciali e la matrice delle importazioni fornite dall’ISTAT. Lo </w:t>
      </w:r>
      <w:r>
        <w:rPr>
          <w:i/>
          <w:iCs/>
        </w:rPr>
        <w:t>shock</w:t>
      </w:r>
      <w:r>
        <w:t xml:space="preserve"> al quale viene sottoposto il modello è la realizzazione della </w:t>
      </w:r>
      <w:r>
        <w:rPr>
          <w:i/>
          <w:iCs/>
        </w:rPr>
        <w:t>gigafactory</w:t>
      </w:r>
      <w:r>
        <w:t xml:space="preserve"> e il successivo aumento della produzione nazionale di sistemi di accumulo stazionario che, viene ipotizzato, va a soddisfare esclusivamente la domanda finale interna e quindi non viene utilizzata come input intermedio e non viene esportata. Calcolando una nuova soluzione del modello, una volta inserito lo </w:t>
      </w:r>
      <w:r>
        <w:rPr>
          <w:i/>
          <w:iCs/>
        </w:rPr>
        <w:t>shock</w:t>
      </w:r>
      <w:r>
        <w:t xml:space="preserve">, è possibile quantificare gli impatti confrontando lo scenario di simulazione con la situazione di </w:t>
      </w:r>
      <w:r>
        <w:rPr>
          <w:i/>
          <w:iCs/>
        </w:rPr>
        <w:t>baseline</w:t>
      </w:r>
      <w:r>
        <w:t xml:space="preserve">. Per poter calcolare l’effetto, sul sistema economico, di una variazione dell’output (in questo caso di batterie) è necessario che il settore sia esplicitamente presente nella SUT. Per questo motivo il modello di base è stato ampliato generando un nuovo settore economico, quello riguardante la nuova </w:t>
      </w:r>
      <w:r>
        <w:rPr>
          <w:i/>
          <w:iCs/>
        </w:rPr>
        <w:t>gigafactory</w:t>
      </w:r>
      <w:r>
        <w:t xml:space="preserve"> utilizzando, in parte, i dati forniti da un costruttore di batterie per accumulo stazionario e, in parte, dati di letteratura e statistiche ufficiali, come dettagliato nei paragrafi precedenti. L’impatto sull’economia nazionale della realizzazione della </w:t>
      </w:r>
      <w:r>
        <w:rPr>
          <w:i/>
          <w:iCs/>
        </w:rPr>
        <w:t>gigafactory</w:t>
      </w:r>
      <w:r>
        <w:t xml:space="preserve"> consiste in due componenti:</w:t>
      </w:r>
    </w:p>
    <w:p w14:paraId="2F464595" w14:textId="77777777" w:rsidR="0076694E" w:rsidRDefault="0076694E" w:rsidP="0076694E">
      <w:pPr>
        <w:pStyle w:val="Compact"/>
        <w:numPr>
          <w:ilvl w:val="0"/>
          <w:numId w:val="35"/>
        </w:numPr>
      </w:pPr>
      <w:r>
        <w:t>Impatto dell’investimento iniziale (nei primi due anni, ovverosia il tempo necessario alla realizzazione dell’impianto);</w:t>
      </w:r>
    </w:p>
    <w:p w14:paraId="35E841F7" w14:textId="77777777" w:rsidR="0076694E" w:rsidRDefault="0076694E" w:rsidP="0076694E">
      <w:pPr>
        <w:pStyle w:val="Compact"/>
        <w:numPr>
          <w:ilvl w:val="0"/>
          <w:numId w:val="35"/>
        </w:numPr>
      </w:pPr>
      <w:r>
        <w:t>Impatto sull’economia nazionale dell’impianto in esercizio.</w:t>
      </w:r>
    </w:p>
    <w:p w14:paraId="2A377C98" w14:textId="77777777" w:rsidR="0076694E" w:rsidRDefault="0076694E" w:rsidP="0076694E">
      <w:pPr>
        <w:pStyle w:val="FirstParagraph"/>
      </w:pPr>
      <w:r>
        <w:t xml:space="preserve">Gli scenari sviluppati sono atipici rispetto alle classiche analisi di impatto input-output che, in genere, presuppongono </w:t>
      </w:r>
      <w:r>
        <w:rPr>
          <w:i/>
          <w:iCs/>
        </w:rPr>
        <w:t>shock</w:t>
      </w:r>
      <w:r>
        <w:t xml:space="preserve"> dal lato della domanda, mentre in questo caso lo </w:t>
      </w:r>
      <w:r>
        <w:rPr>
          <w:i/>
          <w:iCs/>
        </w:rPr>
        <w:t>shock</w:t>
      </w:r>
      <w:r>
        <w:t xml:space="preserve"> deriva dalla variazione del livello della produzione di un settore dell’economia. Tuttavia, poiché il modello utilizzato è lineare, l’impatto di un aumento dell’offerta di sistemi di accumulo è uguale in valore assoluto (ma di segno opposto) a quella di una contrazione della domanda di sistemi di accumulo. Per questo motivo, l’impatto è stato stimato ipotizzando che la </w:t>
      </w:r>
      <w:r>
        <w:rPr>
          <w:i/>
          <w:iCs/>
        </w:rPr>
        <w:t>gigafactory</w:t>
      </w:r>
      <w:r>
        <w:t xml:space="preserve"> fosse già presente nel tessuto produttivo nazionale e che venisse meno la domanda finale di sistemi di accumulo.</w:t>
      </w:r>
    </w:p>
    <w:p w14:paraId="2DB3A138" w14:textId="77777777" w:rsidR="0076694E" w:rsidRDefault="0076694E" w:rsidP="0076694E">
      <w:r>
        <w:t>I risultati della simulazione permettono di valutare la variazione di:</w:t>
      </w:r>
    </w:p>
    <w:p w14:paraId="5F3CBE8E" w14:textId="77777777" w:rsidR="0076694E" w:rsidRDefault="0076694E" w:rsidP="0076694E">
      <w:pPr>
        <w:pStyle w:val="Compact"/>
        <w:numPr>
          <w:ilvl w:val="0"/>
          <w:numId w:val="35"/>
        </w:numPr>
      </w:pPr>
      <w:r>
        <w:t>prodotto interno lordo,</w:t>
      </w:r>
    </w:p>
    <w:p w14:paraId="386725ED" w14:textId="77777777" w:rsidR="0076694E" w:rsidRDefault="0076694E" w:rsidP="0076694E">
      <w:pPr>
        <w:pStyle w:val="Compact"/>
        <w:numPr>
          <w:ilvl w:val="0"/>
          <w:numId w:val="35"/>
        </w:numPr>
      </w:pPr>
      <w:r>
        <w:t>importazioni intermedie e finali,</w:t>
      </w:r>
    </w:p>
    <w:p w14:paraId="6826D4DB" w14:textId="77777777" w:rsidR="0076694E" w:rsidRDefault="0076694E" w:rsidP="0076694E">
      <w:pPr>
        <w:pStyle w:val="Compact"/>
        <w:numPr>
          <w:ilvl w:val="0"/>
          <w:numId w:val="35"/>
        </w:numPr>
      </w:pPr>
      <w:r>
        <w:t>investimenti fissi lordi,</w:t>
      </w:r>
    </w:p>
    <w:p w14:paraId="34C0B4A5" w14:textId="77777777" w:rsidR="0076694E" w:rsidRDefault="0076694E" w:rsidP="0076694E">
      <w:pPr>
        <w:pStyle w:val="Compact"/>
        <w:numPr>
          <w:ilvl w:val="0"/>
          <w:numId w:val="35"/>
        </w:numPr>
      </w:pPr>
      <w:r>
        <w:t>esportazioni,</w:t>
      </w:r>
    </w:p>
    <w:p w14:paraId="5FDEE4AC" w14:textId="328718DC" w:rsidR="0076694E" w:rsidRDefault="0076694E" w:rsidP="0076694E">
      <w:pPr>
        <w:pStyle w:val="Compact"/>
        <w:numPr>
          <w:ilvl w:val="0"/>
          <w:numId w:val="35"/>
        </w:numPr>
      </w:pPr>
      <w:r>
        <w:t>output</w:t>
      </w:r>
      <w:ins w:id="223" w:author="Molocchi Andrea (RSE)" w:date="2023-08-28T11:29:00Z">
        <w:r w:rsidR="00FB77F6">
          <w:t>,</w:t>
        </w:r>
      </w:ins>
    </w:p>
    <w:p w14:paraId="04F7864F" w14:textId="77777777" w:rsidR="0076694E" w:rsidRDefault="0076694E" w:rsidP="0076694E">
      <w:pPr>
        <w:pStyle w:val="Compact"/>
        <w:numPr>
          <w:ilvl w:val="0"/>
          <w:numId w:val="35"/>
        </w:numPr>
      </w:pPr>
      <w:r>
        <w:t>occupati (in unità di lavoro/anno o ULA).</w:t>
      </w:r>
    </w:p>
    <w:p w14:paraId="26E846CA" w14:textId="238FC2D9" w:rsidR="0076694E" w:rsidRDefault="004770F1" w:rsidP="0076694E">
      <w:pPr>
        <w:pStyle w:val="FirstParagraph"/>
      </w:pPr>
      <w:ins w:id="224" w:author="Mela Giulio (RSE)" w:date="2023-08-30T14:39:00Z">
        <w:r>
          <w:t>Il modello SUT può essere può essere risolto in due modi: considerando i consumi finali come variabile esogena (</w:t>
        </w:r>
        <w:proofErr w:type="spellStart"/>
        <w:r>
          <w:rPr>
            <w:i/>
            <w:iCs/>
          </w:rPr>
          <w:t>type</w:t>
        </w:r>
        <w:proofErr w:type="spellEnd"/>
        <w:r>
          <w:rPr>
            <w:i/>
            <w:iCs/>
          </w:rPr>
          <w:t xml:space="preserve"> 1</w:t>
        </w:r>
        <w:r>
          <w:t>) o endogena rispetto agli incrementi occupazionali e del monte salari in tutti i settori (</w:t>
        </w:r>
        <w:proofErr w:type="spellStart"/>
        <w:r>
          <w:rPr>
            <w:i/>
            <w:iCs/>
          </w:rPr>
          <w:t>type</w:t>
        </w:r>
        <w:proofErr w:type="spellEnd"/>
        <w:r>
          <w:rPr>
            <w:i/>
            <w:iCs/>
          </w:rPr>
          <w:t xml:space="preserve"> 2</w:t>
        </w:r>
        <w:r>
          <w:t>) e, quindi, determinato dalla struttura dei redditi da lavoro dell’economia oggetto di studio e della propensione al risparmio/consumo delle varie fasce di reddito</w:t>
        </w:r>
      </w:ins>
      <w:commentRangeStart w:id="225"/>
      <w:commentRangeStart w:id="226"/>
      <w:del w:id="227" w:author="Mela Giulio (RSE)" w:date="2023-08-30T14:39:00Z">
        <w:r w:rsidR="0076694E" w:rsidDel="004770F1">
          <w:delText>Il modello SUT può essere può essere risolto in due modi: considerando il consumo come parametro esogeno (</w:delText>
        </w:r>
        <w:r w:rsidR="0076694E" w:rsidDel="004770F1">
          <w:rPr>
            <w:i/>
            <w:iCs/>
          </w:rPr>
          <w:delText>type 1</w:delText>
        </w:r>
        <w:r w:rsidR="0076694E" w:rsidDel="004770F1">
          <w:delText>) o endogeno (</w:delText>
        </w:r>
        <w:r w:rsidR="0076694E" w:rsidDel="004770F1">
          <w:rPr>
            <w:i/>
            <w:iCs/>
          </w:rPr>
          <w:delText>type 2</w:delText>
        </w:r>
        <w:r w:rsidR="0076694E" w:rsidDel="004770F1">
          <w:delText>) e quindi determinato dalla struttura dei redditi dell’economia oggetto di studio e della propensione al risparmio/consumo delle varie fasce di reddito</w:delText>
        </w:r>
      </w:del>
      <w:ins w:id="228" w:author="Molocchi Andrea (RSE)" w:date="2023-08-28T11:45:00Z">
        <w:r w:rsidR="004D36BA">
          <w:t>.</w:t>
        </w:r>
      </w:ins>
      <w:commentRangeEnd w:id="225"/>
      <w:ins w:id="229" w:author="Molocchi Andrea (RSE)" w:date="2023-08-28T11:46:00Z">
        <w:r w:rsidR="004D36BA">
          <w:rPr>
            <w:rStyle w:val="Rimandocommento"/>
            <w:rFonts w:ascii="Times New Roman" w:hAnsi="Times New Roman"/>
          </w:rPr>
          <w:commentReference w:id="225"/>
        </w:r>
      </w:ins>
      <w:commentRangeEnd w:id="226"/>
      <w:r>
        <w:rPr>
          <w:rStyle w:val="Rimandocommento"/>
          <w:rFonts w:ascii="Times New Roman" w:hAnsi="Times New Roman"/>
        </w:rPr>
        <w:commentReference w:id="226"/>
      </w:r>
    </w:p>
    <w:p w14:paraId="37F06ECD" w14:textId="77777777" w:rsidR="0076694E" w:rsidRDefault="0076694E" w:rsidP="0076694E">
      <w:r>
        <w:t xml:space="preserve">Va evidenziato, infine, come il modello SUT quantifichi esclusivamente gli impatti </w:t>
      </w:r>
      <w:proofErr w:type="spellStart"/>
      <w:r>
        <w:rPr>
          <w:i/>
          <w:iCs/>
        </w:rPr>
        <w:t>backward</w:t>
      </w:r>
      <w:proofErr w:type="spellEnd"/>
      <w:r>
        <w:t xml:space="preserve">. Esistono, infatti, due tipologie di legami </w:t>
      </w:r>
      <w:proofErr w:type="gramStart"/>
      <w:r>
        <w:t>inter-settoriali</w:t>
      </w:r>
      <w:proofErr w:type="gramEnd"/>
      <w:r>
        <w:t xml:space="preserve">: </w:t>
      </w:r>
      <w:proofErr w:type="spellStart"/>
      <w:r>
        <w:rPr>
          <w:i/>
          <w:iCs/>
        </w:rPr>
        <w:t>backward</w:t>
      </w:r>
      <w:proofErr w:type="spellEnd"/>
      <w:r>
        <w:t xml:space="preserve"> e </w:t>
      </w:r>
      <w:proofErr w:type="spellStart"/>
      <w:r>
        <w:rPr>
          <w:i/>
          <w:iCs/>
        </w:rPr>
        <w:t>forward</w:t>
      </w:r>
      <w:proofErr w:type="spellEnd"/>
      <w:r>
        <w:t xml:space="preserve">. L’effetto </w:t>
      </w:r>
      <w:proofErr w:type="spellStart"/>
      <w:r>
        <w:rPr>
          <w:i/>
          <w:iCs/>
        </w:rPr>
        <w:t>backward</w:t>
      </w:r>
      <w:proofErr w:type="spellEnd"/>
      <w:r>
        <w:t xml:space="preserve"> di uno shock (es. aumento della produzione di batterie) consiste nell’aumento di produzione e offerta degli input necessari da parte di settori interni all’economia di riferimento (domestici), mentre </w:t>
      </w:r>
      <w:r>
        <w:lastRenderedPageBreak/>
        <w:t xml:space="preserve">l’effetto </w:t>
      </w:r>
      <w:proofErr w:type="spellStart"/>
      <w:r>
        <w:rPr>
          <w:i/>
          <w:iCs/>
        </w:rPr>
        <w:t>forward</w:t>
      </w:r>
      <w:proofErr w:type="spellEnd"/>
      <w:r>
        <w:t xml:space="preserve"> si ha quando lo shock induce una variazione dell’utilizzazione dell’output del settore oggetto di shock da parte degli altri settori come input di produzione. Poiché l’ipotesi di lavoro di questo studio consiste nel fatto che le batterie per accumulo stazionario prodotte dalla </w:t>
      </w:r>
      <w:r>
        <w:rPr>
          <w:i/>
          <w:iCs/>
        </w:rPr>
        <w:t>gigafactory</w:t>
      </w:r>
      <w:r>
        <w:t xml:space="preserve"> siano destinate esclusivamente a soddisfare la domanda finale, l’effetto misurato è l’effetto </w:t>
      </w:r>
      <w:proofErr w:type="spellStart"/>
      <w:r>
        <w:rPr>
          <w:i/>
          <w:iCs/>
        </w:rPr>
        <w:t>backward</w:t>
      </w:r>
      <w:proofErr w:type="spellEnd"/>
      <w:r>
        <w:t>.</w:t>
      </w:r>
    </w:p>
    <w:p w14:paraId="1DD789E3" w14:textId="77777777" w:rsidR="0076694E" w:rsidRDefault="0076694E" w:rsidP="0076694E">
      <w:pPr>
        <w:pStyle w:val="Titolo2"/>
        <w:numPr>
          <w:ilvl w:val="1"/>
          <w:numId w:val="32"/>
        </w:numPr>
      </w:pPr>
      <w:bookmarkStart w:id="230" w:name="sec-scenario"/>
      <w:bookmarkStart w:id="231" w:name="_Toc141787824"/>
      <w:bookmarkStart w:id="232" w:name="_Toc141802467"/>
      <w:bookmarkEnd w:id="230"/>
      <w:r>
        <w:t xml:space="preserve">Il modello di </w:t>
      </w:r>
      <w:r>
        <w:rPr>
          <w:i/>
          <w:iCs/>
        </w:rPr>
        <w:t>baseline</w:t>
      </w:r>
      <w:bookmarkEnd w:id="231"/>
      <w:bookmarkEnd w:id="232"/>
    </w:p>
    <w:p w14:paraId="70D19404" w14:textId="77777777" w:rsidR="0076694E" w:rsidRDefault="0076694E" w:rsidP="0076694E">
      <w:pPr>
        <w:pStyle w:val="FirstParagraph"/>
      </w:pPr>
      <w:r>
        <w:t xml:space="preserve">La simulazione di </w:t>
      </w:r>
      <w:r>
        <w:rPr>
          <w:i/>
          <w:iCs/>
        </w:rPr>
        <w:t>baseline</w:t>
      </w:r>
      <w:r>
        <w:t xml:space="preserve"> è quella effettuata con il modello </w:t>
      </w:r>
      <w:proofErr w:type="spellStart"/>
      <w:r>
        <w:rPr>
          <w:i/>
          <w:iCs/>
        </w:rPr>
        <w:t>type</w:t>
      </w:r>
      <w:proofErr w:type="spellEnd"/>
      <w:r>
        <w:rPr>
          <w:i/>
          <w:iCs/>
        </w:rPr>
        <w:t xml:space="preserve"> 2</w:t>
      </w:r>
      <w:r>
        <w:t xml:space="preserve">, ovverosia con il consumo trattato come variabile endogena e può dividersi in due componenti. La prima fa riferimento agli impatti dell’investimento iniziale necessario a realizzare la </w:t>
      </w:r>
      <w:r>
        <w:rPr>
          <w:i/>
          <w:iCs/>
        </w:rPr>
        <w:t>gigafactory</w:t>
      </w:r>
      <w:r>
        <w:t xml:space="preserve">, mentre la seconda all’impatto sull’economia italiana in un anno di esercizio dell’impianto. L’impatto dell’investimento iniziale viene effettuato utilizzando le tabelle </w:t>
      </w:r>
      <w:r>
        <w:rPr>
          <w:i/>
          <w:iCs/>
        </w:rPr>
        <w:t>supply and use</w:t>
      </w:r>
      <w:r>
        <w:t xml:space="preserve"> ai prezzi d’acquisto, mentre quello dell’impianto in esercizio ai prezzi di base. La </w:t>
      </w:r>
      <w:hyperlink r:id="rId37" w:anchor="fig-res-baseline" w:history="1">
        <w:r>
          <w:rPr>
            <w:rStyle w:val="Collegamentoipertestuale"/>
          </w:rPr>
          <w:fldChar w:fldCharType="begin"/>
        </w:r>
        <w:r>
          <w:rPr>
            <w:rStyle w:val="Collegamentoipertestuale"/>
          </w:rPr>
          <w:instrText xml:space="preserve"> REF _Ref141795347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5</w:t>
        </w:r>
        <w:r>
          <w:rPr>
            <w:rStyle w:val="Collegamentoipertestuale"/>
          </w:rPr>
          <w:t>.</w:t>
        </w:r>
        <w:r>
          <w:rPr>
            <w:rStyle w:val="Collegamentoipertestuale"/>
            <w:noProof/>
          </w:rPr>
          <w:t>1</w:t>
        </w:r>
        <w:r>
          <w:rPr>
            <w:rStyle w:val="Collegamentoipertestuale"/>
          </w:rPr>
          <w:fldChar w:fldCharType="end"/>
        </w:r>
      </w:hyperlink>
      <w:r>
        <w:t xml:space="preserve"> illustra i risultati di </w:t>
      </w:r>
      <w:r>
        <w:rPr>
          <w:i/>
          <w:iCs/>
        </w:rPr>
        <w:t>baseline</w:t>
      </w:r>
      <w:r>
        <w:t xml:space="preserve">, differenziando tra impatto dell’investimento iniziale (che si esplica in due anni) e quello, annuale, dell’impianto a regime. Per completezza vengono riportati anche i risultati del modello SUT </w:t>
      </w:r>
      <w:proofErr w:type="spellStart"/>
      <w:r>
        <w:rPr>
          <w:i/>
          <w:iCs/>
        </w:rPr>
        <w:t>type</w:t>
      </w:r>
      <w:proofErr w:type="spellEnd"/>
      <w:r>
        <w:rPr>
          <w:i/>
          <w:iCs/>
        </w:rPr>
        <w:t xml:space="preserve"> 1</w:t>
      </w:r>
      <w:r>
        <w:t xml:space="preserve"> (consumo esogeno), ma quelli di riferimento sono quelli prodotti dal modello </w:t>
      </w:r>
      <w:proofErr w:type="spellStart"/>
      <w:r>
        <w:rPr>
          <w:i/>
          <w:iCs/>
        </w:rPr>
        <w:t>type</w:t>
      </w:r>
      <w:proofErr w:type="spellEnd"/>
      <w:r>
        <w:rPr>
          <w:i/>
          <w:iCs/>
        </w:rPr>
        <w:t xml:space="preserve"> 2</w:t>
      </w:r>
      <w:r>
        <w:t>.</w:t>
      </w:r>
    </w:p>
    <w:p w14:paraId="33285364"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8438"/>
      </w:tblGrid>
      <w:tr w:rsidR="0076694E" w14:paraId="095037E3"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2D13F992" w14:textId="46B906AB" w:rsidR="0076694E" w:rsidRDefault="0076694E">
            <w:pPr>
              <w:keepNext/>
              <w:jc w:val="center"/>
            </w:pPr>
            <w:bookmarkStart w:id="233" w:name="fig-res-baseline"/>
            <w:r>
              <w:rPr>
                <w:noProof/>
              </w:rPr>
              <w:drawing>
                <wp:inline distT="0" distB="0" distL="0" distR="0" wp14:anchorId="4A0C1A1A" wp14:editId="249A18E0">
                  <wp:extent cx="5220970" cy="2604770"/>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725A327F" w14:textId="77777777" w:rsidR="0076694E" w:rsidRDefault="0076694E">
            <w:pPr>
              <w:pStyle w:val="Didascalia"/>
              <w:jc w:val="center"/>
            </w:pPr>
            <w:bookmarkStart w:id="234" w:name="_Ref141795347"/>
            <w:r>
              <w:t xml:space="preserve">Figura </w:t>
            </w:r>
            <w:r>
              <w:fldChar w:fldCharType="begin"/>
            </w:r>
            <w:r>
              <w:instrText xml:space="preserve"> STYLEREF 1 \s </w:instrText>
            </w:r>
            <w:r>
              <w:fldChar w:fldCharType="separate"/>
            </w:r>
            <w:r>
              <w:t>5</w:t>
            </w:r>
            <w:r>
              <w:fldChar w:fldCharType="end"/>
            </w:r>
            <w:r>
              <w:t>.</w:t>
            </w:r>
            <w:r>
              <w:fldChar w:fldCharType="begin"/>
            </w:r>
            <w:r>
              <w:instrText xml:space="preserve"> SEQ Figura \* ARABIC \s 1 </w:instrText>
            </w:r>
            <w:r>
              <w:fldChar w:fldCharType="separate"/>
            </w:r>
            <w:r>
              <w:t>1</w:t>
            </w:r>
            <w:r>
              <w:fldChar w:fldCharType="end"/>
            </w:r>
            <w:bookmarkEnd w:id="234"/>
            <w:r>
              <w:t xml:space="preserve"> - Risultati di baseline</w:t>
            </w:r>
          </w:p>
        </w:tc>
        <w:bookmarkEnd w:id="233"/>
      </w:tr>
    </w:tbl>
    <w:p w14:paraId="657CBBC8" w14:textId="77777777" w:rsidR="0076694E" w:rsidRDefault="0076694E" w:rsidP="0076694E">
      <w:pPr>
        <w:pStyle w:val="Corpotesto"/>
      </w:pPr>
    </w:p>
    <w:p w14:paraId="7D3CC9F5" w14:textId="3DD25649" w:rsidR="0076694E" w:rsidRDefault="0076694E" w:rsidP="0076694E">
      <w:r>
        <w:t xml:space="preserve">L’investimento iniziale </w:t>
      </w:r>
      <w:ins w:id="235" w:author="Molocchi Andrea (RSE)" w:date="2023-08-28T12:41:00Z">
        <w:r w:rsidR="00270596">
          <w:t xml:space="preserve">di 508 milioni di euro </w:t>
        </w:r>
      </w:ins>
      <w:r>
        <w:t>genera un impatto</w:t>
      </w:r>
      <w:del w:id="236" w:author="Molocchi Andrea (RSE)" w:date="2023-08-28T11:53:00Z">
        <w:r w:rsidDel="004D36BA">
          <w:delText>,</w:delText>
        </w:r>
      </w:del>
      <w:r>
        <w:t xml:space="preserve"> sul prodotto interno lordo (PIL) pari a circa 390.1 milioni di euro nei due anni necessari alla realizzazione dell’impianto, un effetto quindi transitorio. Ipotizzando una ripartizione degli investimenti equivalente nei due anni, l’impatto in termini percentuali sul Pil è di circa lo 0.02% in ciascuno dei due anni. Il sistema economico italiano, in termini di imposte indirette nette, importazioni (intermedie), importazioni (finali</w:t>
      </w:r>
      <w:commentRangeStart w:id="237"/>
      <w:r>
        <w:t xml:space="preserve">), </w:t>
      </w:r>
      <w:del w:id="238" w:author="Molocchi Andrea (RSE)" w:date="2023-08-28T12:43:00Z">
        <w:r w:rsidDel="00270596">
          <w:delText>investimenti fissi lordi</w:delText>
        </w:r>
      </w:del>
      <w:commentRangeEnd w:id="237"/>
      <w:r w:rsidR="00270596">
        <w:rPr>
          <w:rStyle w:val="Rimandocommento"/>
          <w:rFonts w:ascii="Times New Roman" w:hAnsi="Times New Roman"/>
        </w:rPr>
        <w:commentReference w:id="237"/>
      </w:r>
      <w:del w:id="239" w:author="Molocchi Andrea (RSE)" w:date="2023-08-28T12:43:00Z">
        <w:r w:rsidDel="00270596">
          <w:delText xml:space="preserve"> </w:delText>
        </w:r>
      </w:del>
      <w:r>
        <w:t xml:space="preserve">e output, è esposto, nei confronti delle attività di realizzazione dell’impianto per 23.9, 82.5, 82.8, </w:t>
      </w:r>
      <w:del w:id="240" w:author="Molocchi Andrea (RSE)" w:date="2023-08-28T12:44:00Z">
        <w:r w:rsidDel="00270596">
          <w:delText xml:space="preserve">508, </w:delText>
        </w:r>
      </w:del>
      <w:r>
        <w:t>e 884.4 milioni di euro rispettivamente, sempre in riferimento al cumulato dei due anni. Il modello restituisce anche il numero di occupati (espresso in Unità di lavoro dipendente equivalente a tempo pieno o ULA</w:t>
      </w:r>
      <w:r>
        <w:rPr>
          <w:rStyle w:val="Rimandonotaapidipagina"/>
          <w:rFonts w:eastAsia="Arial"/>
        </w:rPr>
        <w:footnoteReference w:id="21"/>
      </w:r>
      <w:r>
        <w:t>) generati dall’investimento, che sono pari a 6162.6 ULA nei due anni di costruzione.</w:t>
      </w:r>
    </w:p>
    <w:p w14:paraId="201CC832" w14:textId="7ED48BA9" w:rsidR="0076694E" w:rsidRDefault="0076694E" w:rsidP="0076694E">
      <w:r>
        <w:t xml:space="preserve">L’impatto sul PIL generato dall’impianto in esercizio è invece pari a 780.8 milioni di euro l’anno, un valore che rappresenta circa lo 0.041% del PIL italiano nel 2022, tale percentuale definisce anche la porzione del sistema economico italiano </w:t>
      </w:r>
      <w:ins w:id="241" w:author="Molocchi Andrea (RSE)" w:date="2023-08-28T11:58:00Z">
        <w:r w:rsidR="00950E13">
          <w:t xml:space="preserve">esposta </w:t>
        </w:r>
      </w:ins>
      <w:r>
        <w:t xml:space="preserve">alle attività della </w:t>
      </w:r>
      <w:r>
        <w:rPr>
          <w:i/>
          <w:iCs/>
        </w:rPr>
        <w:t>gigafactory</w:t>
      </w:r>
      <w:r>
        <w:t xml:space="preserve">. Gli impatti generati </w:t>
      </w:r>
      <w:r>
        <w:lastRenderedPageBreak/>
        <w:t>d</w:t>
      </w:r>
      <w:ins w:id="242" w:author="Molocchi Andrea (RSE)" w:date="2023-08-28T12:30:00Z">
        <w:r w:rsidR="002A20ED">
          <w:t>all’esercizio (</w:t>
        </w:r>
      </w:ins>
      <w:del w:id="243" w:author="Molocchi Andrea (RSE)" w:date="2023-08-28T12:30:00Z">
        <w:r w:rsidDel="002A20ED">
          <w:delText>ell’</w:delText>
        </w:r>
      </w:del>
      <w:r>
        <w:t>aumento dell’output nazionale di batterie per accumulo stazionario</w:t>
      </w:r>
      <w:ins w:id="244" w:author="Molocchi Andrea (RSE)" w:date="2023-08-28T12:30:00Z">
        <w:r w:rsidR="002A20ED">
          <w:t>)</w:t>
        </w:r>
      </w:ins>
      <w:r>
        <w:t xml:space="preserve"> su imposte indirette nette, importazioni </w:t>
      </w:r>
      <w:del w:id="245" w:author="Molocchi Andrea (RSE)" w:date="2023-08-28T12:03:00Z">
        <w:r w:rsidDel="00950E13">
          <w:delText>(</w:delText>
        </w:r>
      </w:del>
      <w:r>
        <w:t>intermedie</w:t>
      </w:r>
      <w:ins w:id="246" w:author="Molocchi Andrea (RSE)" w:date="2023-08-28T12:03:00Z">
        <w:r w:rsidR="00950E13">
          <w:t xml:space="preserve"> (</w:t>
        </w:r>
      </w:ins>
      <w:ins w:id="247" w:author="Molocchi Andrea (RSE)" w:date="2023-08-28T12:31:00Z">
        <w:r w:rsidR="002A20ED">
          <w:t xml:space="preserve">di </w:t>
        </w:r>
      </w:ins>
      <w:ins w:id="248" w:author="Molocchi Andrea (RSE)" w:date="2023-08-28T12:03:00Z">
        <w:r w:rsidR="00950E13">
          <w:t xml:space="preserve">beni e servizi </w:t>
        </w:r>
      </w:ins>
      <w:ins w:id="249" w:author="Molocchi Andrea (RSE)" w:date="2023-08-28T12:04:00Z">
        <w:r w:rsidR="00950E13">
          <w:t>utilizzati per la produzione di altri beni e servizi</w:t>
        </w:r>
      </w:ins>
      <w:r>
        <w:t xml:space="preserve">), importazioni </w:t>
      </w:r>
      <w:del w:id="250" w:author="Molocchi Andrea (RSE)" w:date="2023-08-28T12:04:00Z">
        <w:r w:rsidDel="00950E13">
          <w:delText>(</w:delText>
        </w:r>
      </w:del>
      <w:r>
        <w:t>finali</w:t>
      </w:r>
      <w:del w:id="251" w:author="Molocchi Andrea (RSE)" w:date="2023-08-28T12:04:00Z">
        <w:r w:rsidDel="00950E13">
          <w:delText>)</w:delText>
        </w:r>
      </w:del>
      <w:ins w:id="252" w:author="Molocchi Andrea (RSE)" w:date="2023-08-28T12:04:00Z">
        <w:r w:rsidR="00950E13">
          <w:t xml:space="preserve"> (di beni e servizi che soddisfano la </w:t>
        </w:r>
      </w:ins>
      <w:ins w:id="253" w:author="Molocchi Andrea (RSE)" w:date="2023-08-28T12:05:00Z">
        <w:r w:rsidR="00950E13">
          <w:t>domanda finale)</w:t>
        </w:r>
      </w:ins>
      <w:r>
        <w:t>, investimenti fissi lordi e output</w:t>
      </w:r>
      <w:ins w:id="254" w:author="Molocchi Andrea (RSE)" w:date="2023-08-28T12:02:00Z">
        <w:r w:rsidR="00950E13">
          <w:t xml:space="preserve"> sono rispettivamente </w:t>
        </w:r>
      </w:ins>
      <w:del w:id="255" w:author="Molocchi Andrea (RSE)" w:date="2023-08-28T12:02:00Z">
        <w:r w:rsidDel="00950E13">
          <w:delText xml:space="preserve"> è </w:delText>
        </w:r>
      </w:del>
      <w:r>
        <w:t>di 6.2, 317.9, 0, 1067.6, e 1527.3 milioni di euro</w:t>
      </w:r>
      <w:del w:id="256" w:author="Molocchi Andrea (RSE)" w:date="2023-08-28T12:02:00Z">
        <w:r w:rsidDel="00950E13">
          <w:delText xml:space="preserve"> rispettivamente</w:delText>
        </w:r>
      </w:del>
      <w:r>
        <w:t>.</w:t>
      </w:r>
    </w:p>
    <w:p w14:paraId="0B38FA50" w14:textId="11AE046D" w:rsidR="0076694E" w:rsidRDefault="0076694E" w:rsidP="0076694E">
      <w:r>
        <w:t xml:space="preserve">Oltre all’impatto complessivo sull’economia nazionale, l’analisi SUT consente anche di quantificare l’attivazione complessiva (diretta, indiretta e indotta) di una variazione unitaria dello shock </w:t>
      </w:r>
      <w:commentRangeStart w:id="257"/>
      <w:del w:id="258" w:author="Molocchi Andrea (RSE)" w:date="2023-08-28T12:08:00Z">
        <w:r w:rsidDel="00A804DD">
          <w:delText xml:space="preserve">endogeno </w:delText>
        </w:r>
      </w:del>
      <w:commentRangeEnd w:id="257"/>
      <w:r w:rsidR="00A804DD">
        <w:rPr>
          <w:rStyle w:val="Rimandocommento"/>
          <w:rFonts w:ascii="Times New Roman" w:hAnsi="Times New Roman"/>
        </w:rPr>
        <w:commentReference w:id="257"/>
      </w:r>
      <w:r>
        <w:t>(</w:t>
      </w:r>
      <w:del w:id="259" w:author="Molocchi Andrea (RSE)" w:date="2023-08-28T12:08:00Z">
        <w:r w:rsidDel="00A804DD">
          <w:delText xml:space="preserve">in questo </w:delText>
        </w:r>
      </w:del>
      <w:r>
        <w:t xml:space="preserve">l’aumento dell’output nazionale di batterie </w:t>
      </w:r>
      <w:del w:id="260" w:author="Molocchi Andrea (RSE)" w:date="2023-08-28T12:09:00Z">
        <w:r w:rsidDel="00A804DD">
          <w:delText xml:space="preserve">e </w:delText>
        </w:r>
      </w:del>
      <w:ins w:id="261" w:author="Molocchi Andrea (RSE)" w:date="2023-08-28T12:09:00Z">
        <w:r w:rsidR="00A804DD">
          <w:t xml:space="preserve">o </w:t>
        </w:r>
      </w:ins>
      <w:r>
        <w:t>dell’investimento iniziale) su una o più delle variabili endogene, come ad esempio il PIL. Tale quantificazione si ottiene tramite il calcolo dei moltiplicatori</w:t>
      </w:r>
      <w:ins w:id="262" w:author="Molocchi Andrea (RSE)" w:date="2023-08-28T12:10:00Z">
        <w:r w:rsidR="00A804DD">
          <w:t xml:space="preserve"> settoriali</w:t>
        </w:r>
      </w:ins>
      <w:r>
        <w:t xml:space="preserve">, che sono dati dal rapporto tra la </w:t>
      </w:r>
      <w:commentRangeStart w:id="263"/>
      <w:commentRangeStart w:id="264"/>
      <w:r>
        <w:t xml:space="preserve">variazione </w:t>
      </w:r>
      <w:del w:id="265" w:author="Mela Giulio (RSE)" w:date="2023-08-30T14:40:00Z">
        <w:r w:rsidDel="004770F1">
          <w:delText xml:space="preserve">dell’output </w:delText>
        </w:r>
      </w:del>
      <w:commentRangeEnd w:id="263"/>
      <w:ins w:id="266" w:author="Mela Giulio (RSE)" w:date="2023-08-30T14:40:00Z">
        <w:r w:rsidR="004770F1">
          <w:t xml:space="preserve">del PIL </w:t>
        </w:r>
      </w:ins>
      <w:r w:rsidR="00910A03">
        <w:rPr>
          <w:rStyle w:val="Rimandocommento"/>
          <w:rFonts w:ascii="Times New Roman" w:hAnsi="Times New Roman"/>
        </w:rPr>
        <w:commentReference w:id="263"/>
      </w:r>
      <w:commentRangeEnd w:id="264"/>
      <w:r w:rsidR="004770F1">
        <w:rPr>
          <w:rStyle w:val="Rimandocommento"/>
          <w:rFonts w:ascii="Times New Roman" w:hAnsi="Times New Roman"/>
        </w:rPr>
        <w:commentReference w:id="264"/>
      </w:r>
      <w:r>
        <w:t xml:space="preserve">del settore di interesse dovuta allo shock e il valore dello shock stesso. La </w:t>
      </w:r>
      <w:hyperlink r:id="rId39" w:anchor="fig-multi-pa" w:history="1">
        <w:r>
          <w:rPr>
            <w:rStyle w:val="Collegamentoipertestuale"/>
          </w:rPr>
          <w:fldChar w:fldCharType="begin"/>
        </w:r>
        <w:r>
          <w:rPr>
            <w:rStyle w:val="Collegamentoipertestuale"/>
          </w:rPr>
          <w:instrText xml:space="preserve"> REF _Ref141795406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5</w:t>
        </w:r>
        <w:r>
          <w:rPr>
            <w:rStyle w:val="Collegamentoipertestuale"/>
          </w:rPr>
          <w:t>.</w:t>
        </w:r>
        <w:r>
          <w:rPr>
            <w:rStyle w:val="Collegamentoipertestuale"/>
            <w:noProof/>
          </w:rPr>
          <w:t>2</w:t>
        </w:r>
        <w:r>
          <w:rPr>
            <w:rStyle w:val="Collegamentoipertestuale"/>
          </w:rPr>
          <w:fldChar w:fldCharType="end"/>
        </w:r>
      </w:hyperlink>
      <w:r>
        <w:t xml:space="preserve"> illustra i </w:t>
      </w:r>
      <w:commentRangeStart w:id="267"/>
      <w:commentRangeStart w:id="268"/>
      <w:r>
        <w:t xml:space="preserve">moltiplicatori </w:t>
      </w:r>
      <w:del w:id="269" w:author="Mela Giulio (RSE)" w:date="2023-08-30T14:40:00Z">
        <w:r w:rsidDel="004770F1">
          <w:delText xml:space="preserve">dell’output </w:delText>
        </w:r>
        <w:commentRangeEnd w:id="267"/>
        <w:r w:rsidR="002A20ED" w:rsidDel="004770F1">
          <w:rPr>
            <w:rStyle w:val="Rimandocommento"/>
            <w:rFonts w:ascii="Times New Roman" w:hAnsi="Times New Roman"/>
          </w:rPr>
          <w:commentReference w:id="267"/>
        </w:r>
      </w:del>
      <w:commentRangeEnd w:id="268"/>
      <w:r w:rsidR="004770F1">
        <w:rPr>
          <w:rStyle w:val="Rimandocommento"/>
          <w:rFonts w:ascii="Times New Roman" w:hAnsi="Times New Roman"/>
        </w:rPr>
        <w:commentReference w:id="268"/>
      </w:r>
      <w:ins w:id="270" w:author="Mela Giulio (RSE)" w:date="2023-08-30T14:40:00Z">
        <w:r w:rsidR="004770F1">
          <w:t xml:space="preserve">del PIL </w:t>
        </w:r>
      </w:ins>
      <w:r>
        <w:t xml:space="preserve">riferiti, per i singoli settori dell’economia italiana, alle attività di costruzione dell’impianto, mentre la </w:t>
      </w:r>
      <w:hyperlink r:id="rId40" w:anchor="fig-multi-pb" w:history="1">
        <w:r>
          <w:rPr>
            <w:rStyle w:val="Collegamentoipertestuale"/>
          </w:rPr>
          <w:fldChar w:fldCharType="begin"/>
        </w:r>
        <w:r>
          <w:rPr>
            <w:rStyle w:val="Collegamentoipertestuale"/>
          </w:rPr>
          <w:instrText xml:space="preserve"> REF _Ref141795446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5</w:t>
        </w:r>
        <w:r>
          <w:rPr>
            <w:rStyle w:val="Collegamentoipertestuale"/>
          </w:rPr>
          <w:t>.</w:t>
        </w:r>
        <w:r>
          <w:rPr>
            <w:rStyle w:val="Collegamentoipertestuale"/>
            <w:noProof/>
          </w:rPr>
          <w:t>3</w:t>
        </w:r>
        <w:r>
          <w:rPr>
            <w:rStyle w:val="Collegamentoipertestuale"/>
          </w:rPr>
          <w:fldChar w:fldCharType="end"/>
        </w:r>
      </w:hyperlink>
      <w:r>
        <w:t xml:space="preserve"> mostra i moltiplicatori riguardanti l’attività di produzione delle batterie a regime. Per motivi di semplicità sono stati riportati solamente i dieci settori interessati in misura maggiore, mentre, per facilitare la lettura, i valori sono riferiti a uno shock pari a 1000 euro di output/investimenti fissi lordi.</w:t>
      </w:r>
    </w:p>
    <w:p w14:paraId="23E781DE"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8438"/>
      </w:tblGrid>
      <w:tr w:rsidR="0076694E" w14:paraId="59BDC678"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036DDAF9" w14:textId="00CF47B3" w:rsidR="0076694E" w:rsidRDefault="0076694E">
            <w:pPr>
              <w:keepNext/>
              <w:jc w:val="center"/>
            </w:pPr>
            <w:bookmarkStart w:id="271" w:name="fig-multi-pa"/>
            <w:r>
              <w:rPr>
                <w:noProof/>
              </w:rPr>
              <w:drawing>
                <wp:inline distT="0" distB="0" distL="0" distR="0" wp14:anchorId="4D5241C5" wp14:editId="4EBB4191">
                  <wp:extent cx="5220970" cy="2604770"/>
                  <wp:effectExtent l="0" t="0" r="0" b="508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28763436" w14:textId="6D166F25" w:rsidR="0076694E" w:rsidRPr="00AF5AD0" w:rsidRDefault="0076694E">
            <w:pPr>
              <w:pStyle w:val="Didascalia"/>
              <w:jc w:val="center"/>
              <w:rPr>
                <w:lang w:val="it-IT"/>
              </w:rPr>
            </w:pPr>
            <w:bookmarkStart w:id="272" w:name="_Ref141795406"/>
            <w:commentRangeStart w:id="273"/>
            <w:commentRangeStart w:id="274"/>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5</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2</w:t>
            </w:r>
            <w:r>
              <w:fldChar w:fldCharType="end"/>
            </w:r>
            <w:bookmarkEnd w:id="272"/>
            <w:r w:rsidRPr="00AF5AD0">
              <w:rPr>
                <w:lang w:val="it-IT"/>
              </w:rPr>
              <w:t xml:space="preserve"> - Moltiplicatori </w:t>
            </w:r>
            <w:ins w:id="275" w:author="Molocchi Andrea (RSE)" w:date="2023-08-28T12:35:00Z">
              <w:del w:id="276" w:author="Mela Giulio (RSE)" w:date="2023-08-30T14:41:00Z">
                <w:r w:rsidR="00270596" w:rsidDel="004770F1">
                  <w:rPr>
                    <w:lang w:val="it-IT"/>
                  </w:rPr>
                  <w:delText>d</w:delText>
                </w:r>
              </w:del>
            </w:ins>
            <w:ins w:id="277" w:author="Molocchi Andrea (RSE)" w:date="2023-08-28T12:37:00Z">
              <w:del w:id="278" w:author="Mela Giulio (RSE)" w:date="2023-08-30T14:41:00Z">
                <w:r w:rsidR="00270596" w:rsidDel="004770F1">
                  <w:rPr>
                    <w:lang w:val="it-IT"/>
                  </w:rPr>
                  <w:delText>ell’</w:delText>
                </w:r>
              </w:del>
            </w:ins>
            <w:del w:id="279" w:author="Mela Giulio (RSE)" w:date="2023-08-30T14:41:00Z">
              <w:r w:rsidRPr="00AF5AD0" w:rsidDel="004770F1">
                <w:rPr>
                  <w:i/>
                  <w:iCs/>
                  <w:lang w:val="it-IT"/>
                </w:rPr>
                <w:delText>output</w:delText>
              </w:r>
            </w:del>
            <w:ins w:id="280" w:author="Mela Giulio (RSE)" w:date="2023-08-30T14:41:00Z">
              <w:r w:rsidR="004770F1">
                <w:rPr>
                  <w:lang w:val="it-IT"/>
                </w:rPr>
                <w:t>del PIL</w:t>
              </w:r>
            </w:ins>
            <w:r w:rsidRPr="00AF5AD0">
              <w:rPr>
                <w:i/>
                <w:iCs/>
                <w:lang w:val="it-IT"/>
              </w:rPr>
              <w:t>-</w:t>
            </w:r>
            <w:del w:id="281" w:author="Molocchi Andrea (RSE)" w:date="2023-08-28T12:35:00Z">
              <w:r w:rsidRPr="00AF5AD0" w:rsidDel="00270596">
                <w:rPr>
                  <w:i/>
                  <w:iCs/>
                  <w:lang w:val="it-IT"/>
                </w:rPr>
                <w:delText>to-output</w:delText>
              </w:r>
              <w:r w:rsidRPr="00AF5AD0" w:rsidDel="00270596">
                <w:rPr>
                  <w:lang w:val="it-IT"/>
                </w:rPr>
                <w:delText xml:space="preserve"> </w:delText>
              </w:r>
            </w:del>
            <w:r w:rsidRPr="00AF5AD0">
              <w:rPr>
                <w:lang w:val="it-IT"/>
              </w:rPr>
              <w:t>riferiti all’investimento iniziale</w:t>
            </w:r>
            <w:commentRangeEnd w:id="273"/>
            <w:r w:rsidR="00A804DD">
              <w:rPr>
                <w:rStyle w:val="Rimandocommento"/>
                <w:rFonts w:ascii="Times New Roman" w:eastAsia="Times New Roman" w:hAnsi="Times New Roman" w:cs="Times New Roman"/>
                <w:b w:val="0"/>
                <w:bCs w:val="0"/>
                <w:noProof w:val="0"/>
                <w:color w:val="auto"/>
                <w:lang w:val="it-IT" w:eastAsia="it-IT"/>
              </w:rPr>
              <w:commentReference w:id="273"/>
            </w:r>
            <w:commentRangeEnd w:id="274"/>
            <w:r w:rsidR="004770F1">
              <w:rPr>
                <w:rStyle w:val="Rimandocommento"/>
                <w:rFonts w:ascii="Times New Roman" w:eastAsia="Times New Roman" w:hAnsi="Times New Roman" w:cs="Times New Roman"/>
                <w:b w:val="0"/>
                <w:bCs w:val="0"/>
                <w:noProof w:val="0"/>
                <w:color w:val="auto"/>
                <w:lang w:val="it-IT" w:eastAsia="it-IT"/>
              </w:rPr>
              <w:commentReference w:id="274"/>
            </w:r>
          </w:p>
        </w:tc>
        <w:bookmarkEnd w:id="271"/>
      </w:tr>
    </w:tbl>
    <w:p w14:paraId="6073D50A" w14:textId="77777777" w:rsidR="0076694E" w:rsidRDefault="0076694E" w:rsidP="0076694E">
      <w:pPr>
        <w:pStyle w:val="Corpotesto"/>
      </w:pPr>
    </w:p>
    <w:p w14:paraId="56C0CC9A" w14:textId="2E5AC85C" w:rsidR="0076694E" w:rsidRDefault="0076694E" w:rsidP="0076694E">
      <w:r>
        <w:t>Le attività connesse alla realizzazione dell’impianto, in ciascuno dei due anni di costruzione, generano un incremento dell’output rilevante soprat</w:t>
      </w:r>
      <w:ins w:id="282" w:author="Molocchi Andrea (RSE)" w:date="2023-08-28T12:47:00Z">
        <w:r w:rsidR="00910A03">
          <w:t>t</w:t>
        </w:r>
      </w:ins>
      <w:r>
        <w:t>utto per i settori di costruzioni, fabbricazione di macchinari e apparecchiature n.c.a. e commercio all’ingrosso, escluso quello di autoveicoli e di motocicli con valori dei moltiplicatori (per ogni 1000 euro incremento degli investimenti fissi lordi) rispettivamente di 436, 225 e 126 euro.</w:t>
      </w:r>
    </w:p>
    <w:p w14:paraId="3D762655"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8438"/>
      </w:tblGrid>
      <w:tr w:rsidR="0076694E" w14:paraId="265ED1EF"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78A9646A" w14:textId="78EFE5AC" w:rsidR="0076694E" w:rsidRDefault="0076694E">
            <w:pPr>
              <w:keepNext/>
              <w:jc w:val="center"/>
            </w:pPr>
            <w:bookmarkStart w:id="283" w:name="fig-multi-pb"/>
            <w:r>
              <w:rPr>
                <w:noProof/>
              </w:rPr>
              <w:lastRenderedPageBreak/>
              <w:drawing>
                <wp:inline distT="0" distB="0" distL="0" distR="0" wp14:anchorId="67B1F2BD" wp14:editId="42274E34">
                  <wp:extent cx="5220970" cy="2604770"/>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157E3909" w14:textId="2D6A9F47" w:rsidR="0076694E" w:rsidRPr="00AF5AD0" w:rsidRDefault="0076694E">
            <w:pPr>
              <w:pStyle w:val="Didascalia"/>
              <w:jc w:val="center"/>
              <w:rPr>
                <w:lang w:val="it-IT"/>
              </w:rPr>
            </w:pPr>
            <w:bookmarkStart w:id="284" w:name="_Ref141795446"/>
            <w:commentRangeStart w:id="285"/>
            <w:commentRangeStart w:id="286"/>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5</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3</w:t>
            </w:r>
            <w:r>
              <w:fldChar w:fldCharType="end"/>
            </w:r>
            <w:bookmarkEnd w:id="284"/>
            <w:r w:rsidRPr="00AF5AD0">
              <w:rPr>
                <w:lang w:val="it-IT"/>
              </w:rPr>
              <w:t xml:space="preserve"> - Moltiplicatori </w:t>
            </w:r>
            <w:del w:id="287" w:author="Mela Giulio (RSE)" w:date="2023-08-30T14:42:00Z">
              <w:r w:rsidRPr="00AF5AD0" w:rsidDel="004770F1">
                <w:rPr>
                  <w:i/>
                  <w:iCs/>
                  <w:lang w:val="it-IT"/>
                </w:rPr>
                <w:delText>output-to-output</w:delText>
              </w:r>
            </w:del>
            <w:ins w:id="288" w:author="Mela Giulio (RSE)" w:date="2023-08-30T14:42:00Z">
              <w:r w:rsidR="004770F1">
                <w:rPr>
                  <w:i/>
                  <w:iCs/>
                  <w:lang w:val="it-IT"/>
                </w:rPr>
                <w:t>del PIL</w:t>
              </w:r>
            </w:ins>
            <w:r w:rsidRPr="00AF5AD0">
              <w:rPr>
                <w:lang w:val="it-IT"/>
              </w:rPr>
              <w:t xml:space="preserve"> riferiti alle attività della </w:t>
            </w:r>
            <w:r w:rsidRPr="00AF5AD0">
              <w:rPr>
                <w:i/>
                <w:iCs/>
                <w:lang w:val="it-IT"/>
              </w:rPr>
              <w:t>gigafactory</w:t>
            </w:r>
            <w:r w:rsidRPr="00AF5AD0">
              <w:rPr>
                <w:lang w:val="it-IT"/>
              </w:rPr>
              <w:t xml:space="preserve"> a regime</w:t>
            </w:r>
            <w:commentRangeEnd w:id="285"/>
            <w:r w:rsidR="0030693F">
              <w:rPr>
                <w:rStyle w:val="Rimandocommento"/>
                <w:rFonts w:ascii="Times New Roman" w:eastAsia="Times New Roman" w:hAnsi="Times New Roman" w:cs="Times New Roman"/>
                <w:b w:val="0"/>
                <w:bCs w:val="0"/>
                <w:noProof w:val="0"/>
                <w:color w:val="auto"/>
                <w:lang w:val="it-IT" w:eastAsia="it-IT"/>
              </w:rPr>
              <w:commentReference w:id="285"/>
            </w:r>
            <w:commentRangeEnd w:id="286"/>
            <w:r w:rsidR="004770F1">
              <w:rPr>
                <w:rStyle w:val="Rimandocommento"/>
                <w:rFonts w:ascii="Times New Roman" w:eastAsia="Times New Roman" w:hAnsi="Times New Roman" w:cs="Times New Roman"/>
                <w:b w:val="0"/>
                <w:bCs w:val="0"/>
                <w:noProof w:val="0"/>
                <w:color w:val="auto"/>
                <w:lang w:val="it-IT" w:eastAsia="it-IT"/>
              </w:rPr>
              <w:commentReference w:id="286"/>
            </w:r>
          </w:p>
        </w:tc>
        <w:bookmarkEnd w:id="283"/>
      </w:tr>
    </w:tbl>
    <w:p w14:paraId="1EA87220" w14:textId="77777777" w:rsidR="0076694E" w:rsidRDefault="0076694E" w:rsidP="0076694E">
      <w:pPr>
        <w:pStyle w:val="Corpotesto"/>
      </w:pPr>
    </w:p>
    <w:p w14:paraId="3F2F0739" w14:textId="77777777" w:rsidR="0076694E" w:rsidRDefault="0076694E" w:rsidP="0076694E">
      <w:r>
        <w:t>L’attività di produzione attiva, in maniera maggiore, i settori fornitura di energia elettrica, gas, vapore e aria condizionata, commercio all’ingrosso, escluso quello di autoveicoli e di motocicli e attività metallurgiche: un aumento dell’output di batterie per accumulo stazionario di 1000 euro induce un incremento dell’output in questi tre settori di 60, 32 e 32 euro rispettivamente.</w:t>
      </w:r>
    </w:p>
    <w:p w14:paraId="0A34E822" w14:textId="40013531" w:rsidR="0076694E" w:rsidRDefault="0076694E" w:rsidP="0076694E">
      <w:r>
        <w:t xml:space="preserve">I moltiplicatori possono essere calcolati anche rispetto alle unità di lavoro. In questo caso gli impatti unitari non sono particolarmente elevati, vista la forte intensità di capitale del settore. Nel caso delle attività di realizzazione dell’impianto, per </w:t>
      </w:r>
      <w:commentRangeStart w:id="289"/>
      <w:commentRangeStart w:id="290"/>
      <w:r>
        <w:t xml:space="preserve">ogni milione di euro di </w:t>
      </w:r>
      <w:del w:id="291" w:author="Molocchi Andrea (RSE)" w:date="2023-08-28T13:02:00Z">
        <w:r w:rsidDel="0030693F">
          <w:delText>produzione attivata dall’</w:delText>
        </w:r>
      </w:del>
      <w:r>
        <w:t>investimento iniziale, vengono generate 6.1 ULA</w:t>
      </w:r>
      <w:commentRangeEnd w:id="289"/>
      <w:r w:rsidR="0030693F">
        <w:rPr>
          <w:rStyle w:val="Rimandocommento"/>
          <w:rFonts w:ascii="Times New Roman" w:hAnsi="Times New Roman"/>
        </w:rPr>
        <w:commentReference w:id="289"/>
      </w:r>
      <w:commentRangeEnd w:id="290"/>
      <w:r w:rsidR="0049458D">
        <w:rPr>
          <w:rStyle w:val="Rimandocommento"/>
          <w:rFonts w:ascii="Times New Roman" w:hAnsi="Times New Roman"/>
        </w:rPr>
        <w:commentReference w:id="290"/>
      </w:r>
      <w:r>
        <w:t xml:space="preserve"> (in ciascuno dei primi due anni). Per quanto riguarda, invece, l’attività a regime (produzione di batterie) il moltiplicatore delle unità di lavoro è più basso e pari a 3.2 ULA/milione di euro di output.</w:t>
      </w:r>
    </w:p>
    <w:p w14:paraId="2ABA0C56" w14:textId="77777777" w:rsidR="0076694E" w:rsidRDefault="0076694E" w:rsidP="0076694E">
      <w:pPr>
        <w:pStyle w:val="Titolo2"/>
        <w:numPr>
          <w:ilvl w:val="1"/>
          <w:numId w:val="32"/>
        </w:numPr>
      </w:pPr>
      <w:bookmarkStart w:id="292" w:name="sec-res-baseline"/>
      <w:bookmarkStart w:id="293" w:name="_Toc141787825"/>
      <w:bookmarkStart w:id="294" w:name="_Toc141802468"/>
      <w:bookmarkEnd w:id="292"/>
      <w:r>
        <w:t>Scenari alternativi</w:t>
      </w:r>
      <w:bookmarkEnd w:id="293"/>
      <w:bookmarkEnd w:id="294"/>
    </w:p>
    <w:p w14:paraId="3E780A9F" w14:textId="77777777" w:rsidR="0076694E" w:rsidRDefault="0076694E" w:rsidP="0076694E">
      <w:pPr>
        <w:pStyle w:val="FirstParagraph"/>
      </w:pPr>
      <w:r>
        <w:t xml:space="preserve">Gli impatti legati alla realizzazione della </w:t>
      </w:r>
      <w:r>
        <w:rPr>
          <w:i/>
          <w:iCs/>
        </w:rPr>
        <w:t>gigafactory</w:t>
      </w:r>
      <w:r>
        <w:t xml:space="preserve"> dipendono, oltre che dalle caratteristiche della stessa, anche dalla struttura dell’economia italiana, fotografata dalle SUT. Nello specifico, la quantità di beni intermedi importati dall’estero dai singoli settori può influenzare sensibilmente gli impatti complessivi. Per questo motivo, sono stati ipotizzati due scenari ipotetici alternativi. Il primo prevede che la </w:t>
      </w:r>
      <w:r>
        <w:rPr>
          <w:i/>
          <w:iCs/>
        </w:rPr>
        <w:t>gigafactory</w:t>
      </w:r>
      <w:r>
        <w:t xml:space="preserve">, che importa dall’estero il 100% dei prodotti chimici necessari al ciclo produttivo (la materia prima di gran lunga più importante, pari a circa 177 milioni di euro/anno), reperisca tali materiali interamente sul territorio nazionale. Il secondo scenario, invece, fa riferimento alle attività di costruzione dell’impianto. Nello scenario di </w:t>
      </w:r>
      <w:r>
        <w:rPr>
          <w:i/>
          <w:iCs/>
        </w:rPr>
        <w:t>baseline</w:t>
      </w:r>
      <w:r>
        <w:t xml:space="preserve"> parte degli input necessari alla realizzazione della </w:t>
      </w:r>
      <w:r>
        <w:rPr>
          <w:i/>
          <w:iCs/>
        </w:rPr>
        <w:t>gigafactory</w:t>
      </w:r>
      <w:r>
        <w:t xml:space="preserve"> vengono acquistati all’estero, mentre nello scenario alternativo si ipotizza che tutti gli input necessari alla costruzione vengano acquistati in Italia.</w:t>
      </w:r>
    </w:p>
    <w:p w14:paraId="1E3C4543" w14:textId="77777777" w:rsidR="0076694E" w:rsidRDefault="0076694E" w:rsidP="0076694E">
      <w:pPr>
        <w:pStyle w:val="Corpotesto"/>
      </w:pPr>
    </w:p>
    <w:tbl>
      <w:tblPr>
        <w:tblStyle w:val="Table"/>
        <w:tblW w:w="5172" w:type="pct"/>
        <w:tblInd w:w="0" w:type="dxa"/>
        <w:tblLook w:val="04A0" w:firstRow="1" w:lastRow="0" w:firstColumn="1" w:lastColumn="0" w:noHBand="0" w:noVBand="1"/>
      </w:tblPr>
      <w:tblGrid>
        <w:gridCol w:w="8505"/>
      </w:tblGrid>
      <w:tr w:rsidR="0076694E" w14:paraId="1855DDA1"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0939EA78" w14:textId="0B8D1979" w:rsidR="0076694E" w:rsidRDefault="0076694E">
            <w:pPr>
              <w:keepNext/>
              <w:jc w:val="center"/>
            </w:pPr>
            <w:bookmarkStart w:id="295" w:name="fig-scenario-1"/>
            <w:r>
              <w:rPr>
                <w:noProof/>
              </w:rPr>
              <w:lastRenderedPageBreak/>
              <w:drawing>
                <wp:inline distT="0" distB="0" distL="0" distR="0" wp14:anchorId="30BA2423" wp14:editId="51718877">
                  <wp:extent cx="5220970" cy="2604770"/>
                  <wp:effectExtent l="0" t="0" r="0" b="508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0DE4A9E1" w14:textId="77777777" w:rsidR="0076694E" w:rsidRPr="00AF5AD0" w:rsidRDefault="0076694E">
            <w:pPr>
              <w:pStyle w:val="Didascalia"/>
              <w:jc w:val="center"/>
              <w:rPr>
                <w:lang w:val="it-IT"/>
              </w:rPr>
            </w:pPr>
            <w:bookmarkStart w:id="296" w:name="_Ref141795494"/>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5</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4</w:t>
            </w:r>
            <w:r>
              <w:fldChar w:fldCharType="end"/>
            </w:r>
            <w:bookmarkEnd w:id="296"/>
            <w:r w:rsidRPr="00AF5AD0">
              <w:rPr>
                <w:lang w:val="it-IT"/>
              </w:rPr>
              <w:t xml:space="preserve"> - Scenario alternativo 1. Acquisto delle materie prime chimiche sul mercato domestico</w:t>
            </w:r>
          </w:p>
        </w:tc>
        <w:bookmarkEnd w:id="295"/>
      </w:tr>
    </w:tbl>
    <w:p w14:paraId="31242881" w14:textId="77777777" w:rsidR="0076694E" w:rsidRDefault="0076694E" w:rsidP="0076694E">
      <w:r>
        <w:t xml:space="preserve">Nel caso in cui la </w:t>
      </w:r>
      <w:r>
        <w:rPr>
          <w:i/>
          <w:iCs/>
        </w:rPr>
        <w:t>gigafactory</w:t>
      </w:r>
      <w:r>
        <w:t xml:space="preserve"> reperisse tutte le materie prime chimiche necessarie alla produzione sul mercato italiano (vedi </w:t>
      </w:r>
      <w:hyperlink r:id="rId44" w:anchor="fig-scenario-1" w:history="1">
        <w:r>
          <w:rPr>
            <w:rStyle w:val="Collegamentoipertestuale"/>
          </w:rPr>
          <w:fldChar w:fldCharType="begin"/>
        </w:r>
        <w:r>
          <w:rPr>
            <w:rStyle w:val="Collegamentoipertestuale"/>
          </w:rPr>
          <w:instrText xml:space="preserve"> REF _Ref141795494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5</w:t>
        </w:r>
        <w:r>
          <w:rPr>
            <w:rStyle w:val="Collegamentoipertestuale"/>
          </w:rPr>
          <w:t>.</w:t>
        </w:r>
        <w:r>
          <w:rPr>
            <w:rStyle w:val="Collegamentoipertestuale"/>
            <w:noProof/>
          </w:rPr>
          <w:t>4</w:t>
        </w:r>
        <w:r>
          <w:rPr>
            <w:rStyle w:val="Collegamentoipertestuale"/>
          </w:rPr>
          <w:fldChar w:fldCharType="end"/>
        </w:r>
      </w:hyperlink>
      <w:r>
        <w:t xml:space="preserve">), l’impatto sul Pil sarebbe del 12.8% più elevato rispetto allo scenario di </w:t>
      </w:r>
      <w:r>
        <w:rPr>
          <w:i/>
          <w:iCs/>
        </w:rPr>
        <w:t>baseline</w:t>
      </w:r>
      <w:r>
        <w:t xml:space="preserve">. Anche nel caso di output e occupati gli impatti sono migliorativi rispetto alla situazione di </w:t>
      </w:r>
      <w:r>
        <w:rPr>
          <w:i/>
          <w:iCs/>
        </w:rPr>
        <w:t>baseline</w:t>
      </w:r>
      <w:r>
        <w:t>, con incrementi del 20.7 e 36.3% rispettivamente. L’acquisto delle materie prime in Italia comporterebbe, infine, un calo delle importazioni intermedie del -28.4% rispetto allo scenario di riferimento.</w:t>
      </w:r>
    </w:p>
    <w:p w14:paraId="5332AD7C" w14:textId="77777777" w:rsidR="0076694E" w:rsidRDefault="0076694E" w:rsidP="0076694E">
      <w:r>
        <w:t>Il secondo scenario alternativo ipotizza che tutti gli input necessari alla realizzazione dell’impianto vengano acquistati in Italia. L’impatto, quindi, si concretizzerebbe nei primi due anni, ovverosia quelli nei quali vengono realizzare le attività di investimento.</w:t>
      </w:r>
    </w:p>
    <w:p w14:paraId="5A3658F8"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8438"/>
      </w:tblGrid>
      <w:tr w:rsidR="0076694E" w14:paraId="55766957" w14:textId="77777777" w:rsidTr="0076694E">
        <w:trPr>
          <w:cnfStyle w:val="100000000000" w:firstRow="1" w:lastRow="0" w:firstColumn="0" w:lastColumn="0" w:oddVBand="0" w:evenVBand="0" w:oddHBand="0" w:evenHBand="0" w:firstRowFirstColumn="0" w:firstRowLastColumn="0" w:lastRowFirstColumn="0" w:lastRowLastColumn="0"/>
          <w:trHeight w:val="4794"/>
        </w:trPr>
        <w:tc>
          <w:tcPr>
            <w:tcW w:w="5000" w:type="pct"/>
            <w:hideMark/>
          </w:tcPr>
          <w:p w14:paraId="720003A6" w14:textId="3717F71C" w:rsidR="0076694E" w:rsidRDefault="0076694E">
            <w:pPr>
              <w:keepNext/>
              <w:jc w:val="center"/>
            </w:pPr>
            <w:bookmarkStart w:id="297" w:name="fig-scenario-2"/>
            <w:r>
              <w:rPr>
                <w:noProof/>
              </w:rPr>
              <w:drawing>
                <wp:inline distT="0" distB="0" distL="0" distR="0" wp14:anchorId="700926A2" wp14:editId="62F04871">
                  <wp:extent cx="5220970" cy="2604770"/>
                  <wp:effectExtent l="0" t="0" r="0" b="508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0598E42E" w14:textId="77777777" w:rsidR="0076694E" w:rsidRPr="00AF5AD0" w:rsidRDefault="0076694E">
            <w:pPr>
              <w:pStyle w:val="Didascalia"/>
              <w:jc w:val="center"/>
              <w:rPr>
                <w:lang w:val="it-IT"/>
              </w:rPr>
            </w:pPr>
            <w:bookmarkStart w:id="298" w:name="_Ref141795545"/>
            <w:r>
              <w:t xml:space="preserve">Figura </w:t>
            </w:r>
            <w:r>
              <w:fldChar w:fldCharType="begin"/>
            </w:r>
            <w:r>
              <w:instrText xml:space="preserve"> STYLEREF 1 \s </w:instrText>
            </w:r>
            <w:r>
              <w:fldChar w:fldCharType="separate"/>
            </w:r>
            <w:r>
              <w:t>5</w:t>
            </w:r>
            <w:r>
              <w:fldChar w:fldCharType="end"/>
            </w:r>
            <w:r>
              <w:t>.</w:t>
            </w:r>
            <w:r>
              <w:fldChar w:fldCharType="begin"/>
            </w:r>
            <w:r>
              <w:instrText xml:space="preserve"> SEQ Figura \* ARABIC \s 1 </w:instrText>
            </w:r>
            <w:r>
              <w:fldChar w:fldCharType="separate"/>
            </w:r>
            <w:r>
              <w:t>5</w:t>
            </w:r>
            <w:r>
              <w:fldChar w:fldCharType="end"/>
            </w:r>
            <w:bookmarkEnd w:id="298"/>
            <w:r>
              <w:t xml:space="preserve"> - Scenario alternativo 2. </w:t>
            </w:r>
            <w:r w:rsidRPr="00AF5AD0">
              <w:rPr>
                <w:lang w:val="it-IT"/>
              </w:rPr>
              <w:t xml:space="preserve">Acquisto degli input necessari alla realizzazione della </w:t>
            </w:r>
            <w:r w:rsidRPr="00AF5AD0">
              <w:rPr>
                <w:i/>
                <w:iCs/>
                <w:lang w:val="it-IT"/>
              </w:rPr>
              <w:t>gigafactory</w:t>
            </w:r>
            <w:r w:rsidRPr="00AF5AD0">
              <w:rPr>
                <w:lang w:val="it-IT"/>
              </w:rPr>
              <w:t xml:space="preserve"> sul mercato domestico (impatti complessivi nel corso dei due anni di costruzione)</w:t>
            </w:r>
          </w:p>
        </w:tc>
        <w:bookmarkEnd w:id="297"/>
      </w:tr>
    </w:tbl>
    <w:p w14:paraId="3AB40406" w14:textId="1D8D9260" w:rsidR="0076694E" w:rsidRDefault="0076694E" w:rsidP="0076694E">
      <w:r>
        <w:t xml:space="preserve">Come è possibile osservare nella </w:t>
      </w:r>
      <w:hyperlink r:id="rId46" w:anchor="fig-scenario-2" w:history="1">
        <w:r>
          <w:rPr>
            <w:rStyle w:val="Collegamentoipertestuale"/>
          </w:rPr>
          <w:fldChar w:fldCharType="begin"/>
        </w:r>
        <w:r>
          <w:rPr>
            <w:rStyle w:val="Collegamentoipertestuale"/>
          </w:rPr>
          <w:instrText xml:space="preserve"> REF _Ref141795545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5</w:t>
        </w:r>
        <w:r>
          <w:rPr>
            <w:rStyle w:val="Collegamentoipertestuale"/>
          </w:rPr>
          <w:t>.</w:t>
        </w:r>
        <w:r>
          <w:rPr>
            <w:rStyle w:val="Collegamentoipertestuale"/>
            <w:noProof/>
          </w:rPr>
          <w:t>5</w:t>
        </w:r>
        <w:r>
          <w:rPr>
            <w:rStyle w:val="Collegamentoipertestuale"/>
          </w:rPr>
          <w:fldChar w:fldCharType="end"/>
        </w:r>
      </w:hyperlink>
      <w:r>
        <w:t xml:space="preserve">, l’acquisto di tutti gli input necessari alla realizzazione della </w:t>
      </w:r>
      <w:r>
        <w:rPr>
          <w:i/>
          <w:iCs/>
        </w:rPr>
        <w:t>gigafactory</w:t>
      </w:r>
      <w:r>
        <w:t xml:space="preserve"> sul mercato domestico comporterebbe un aumento del Pil e dell’output, rispetto allo </w:t>
      </w:r>
      <w:r>
        <w:lastRenderedPageBreak/>
        <w:t xml:space="preserve">scenario di </w:t>
      </w:r>
      <w:r>
        <w:rPr>
          <w:i/>
          <w:iCs/>
        </w:rPr>
        <w:t>baseline</w:t>
      </w:r>
      <w:r>
        <w:t xml:space="preserve"> rispettivamente del 13.8 e 26%. </w:t>
      </w:r>
      <w:ins w:id="299" w:author="Molocchi Andrea (RSE)" w:date="2023-08-28T13:20:00Z">
        <w:r w:rsidR="00DB67B5">
          <w:t>A fronte della riduzione delle importazioni finali (beni di investimento</w:t>
        </w:r>
      </w:ins>
      <w:ins w:id="300" w:author="Molocchi Andrea (RSE)" w:date="2023-08-28T13:21:00Z">
        <w:r w:rsidR="00DB67B5">
          <w:t xml:space="preserve"> prodotti in </w:t>
        </w:r>
      </w:ins>
      <w:ins w:id="301" w:author="Molocchi Andrea (RSE)" w:date="2023-08-28T13:22:00Z">
        <w:r w:rsidR="00DB67B5">
          <w:t>Italia</w:t>
        </w:r>
      </w:ins>
      <w:ins w:id="302" w:author="Molocchi Andrea (RSE)" w:date="2023-08-28T13:20:00Z">
        <w:r w:rsidR="00DB67B5">
          <w:t>),</w:t>
        </w:r>
      </w:ins>
      <w:del w:id="303" w:author="Molocchi Andrea (RSE)" w:date="2023-08-28T13:20:00Z">
        <w:r w:rsidDel="00DB67B5">
          <w:delText>S</w:delText>
        </w:r>
      </w:del>
      <w:ins w:id="304" w:author="Molocchi Andrea (RSE)" w:date="2023-08-28T13:20:00Z">
        <w:r w:rsidR="00DB67B5">
          <w:t xml:space="preserve"> s</w:t>
        </w:r>
      </w:ins>
      <w:r>
        <w:t xml:space="preserve">i verificherebbe, tuttavia, un sensibile aumento delle importazioni intermedie </w:t>
      </w:r>
      <w:ins w:id="305" w:author="Molocchi Andrea (RSE)" w:date="2023-08-28T13:20:00Z">
        <w:r w:rsidR="00DB67B5">
          <w:t>(+</w:t>
        </w:r>
      </w:ins>
      <w:del w:id="306" w:author="Molocchi Andrea (RSE)" w:date="2023-08-28T13:21:00Z">
        <w:r w:rsidDel="00DB67B5">
          <w:delText>del</w:delText>
        </w:r>
      </w:del>
      <w:r>
        <w:t xml:space="preserve"> 49%</w:t>
      </w:r>
      <w:ins w:id="307" w:author="Molocchi Andrea (RSE)" w:date="2023-08-28T13:21:00Z">
        <w:r w:rsidR="00DB67B5">
          <w:t>)</w:t>
        </w:r>
      </w:ins>
      <w:ins w:id="308" w:author="Molocchi Andrea (RSE)" w:date="2023-08-28T13:22:00Z">
        <w:r w:rsidR="00DB67B5">
          <w:t xml:space="preserve"> per soddisfare </w:t>
        </w:r>
      </w:ins>
      <w:ins w:id="309" w:author="Molocchi Andrea (RSE)" w:date="2023-08-28T13:23:00Z">
        <w:r w:rsidR="00DB67B5">
          <w:t>l’incremento di produzione di beni di investimento in Italia</w:t>
        </w:r>
      </w:ins>
      <w:del w:id="310" w:author="Molocchi Andrea (RSE)" w:date="2023-08-28T13:21:00Z">
        <w:r w:rsidDel="00DB67B5">
          <w:delText xml:space="preserve"> e un contemporaneo azzeramento di quelle finali</w:delText>
        </w:r>
      </w:del>
      <w:r>
        <w:t>. L’incremento delle ULA del 14.7% rispetto allo scenario di riferimento avverrebbe come contraltare una contrazione delle imposte indirette nette del -61.6%.</w:t>
      </w:r>
    </w:p>
    <w:p w14:paraId="270B36B8"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8438"/>
      </w:tblGrid>
      <w:tr w:rsidR="0076694E" w14:paraId="6CE36F12"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743EF0D4" w14:textId="5FC56618" w:rsidR="0076694E" w:rsidRDefault="0076694E">
            <w:pPr>
              <w:keepNext/>
              <w:jc w:val="center"/>
            </w:pPr>
            <w:bookmarkStart w:id="311" w:name="fig-multi-scenario1"/>
            <w:r>
              <w:rPr>
                <w:noProof/>
              </w:rPr>
              <w:drawing>
                <wp:inline distT="0" distB="0" distL="0" distR="0" wp14:anchorId="2A1BFF7A" wp14:editId="0AEDCC5B">
                  <wp:extent cx="5220970" cy="2604770"/>
                  <wp:effectExtent l="0" t="0" r="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2DA9F9DD" w14:textId="77777777" w:rsidR="0076694E" w:rsidRPr="00AF5AD0" w:rsidRDefault="0076694E">
            <w:pPr>
              <w:pStyle w:val="Didascalia"/>
              <w:jc w:val="center"/>
              <w:rPr>
                <w:lang w:val="it-IT"/>
              </w:rPr>
            </w:pPr>
            <w:bookmarkStart w:id="312" w:name="_Ref141795794"/>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5</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6</w:t>
            </w:r>
            <w:r>
              <w:fldChar w:fldCharType="end"/>
            </w:r>
            <w:bookmarkEnd w:id="312"/>
            <w:r w:rsidRPr="00AF5AD0">
              <w:rPr>
                <w:lang w:val="it-IT"/>
              </w:rPr>
              <w:t xml:space="preserve"> - Moltiplicatori </w:t>
            </w:r>
            <w:r w:rsidRPr="00AF5AD0">
              <w:rPr>
                <w:i/>
                <w:iCs/>
                <w:lang w:val="it-IT"/>
              </w:rPr>
              <w:t>output-to-output</w:t>
            </w:r>
            <w:r w:rsidRPr="00AF5AD0">
              <w:rPr>
                <w:lang w:val="it-IT"/>
              </w:rPr>
              <w:t xml:space="preserve"> riferiti alle attività della </w:t>
            </w:r>
            <w:r w:rsidRPr="00AF5AD0">
              <w:rPr>
                <w:i/>
                <w:iCs/>
                <w:lang w:val="it-IT"/>
              </w:rPr>
              <w:t>gigafactory</w:t>
            </w:r>
            <w:r w:rsidRPr="00AF5AD0">
              <w:rPr>
                <w:lang w:val="it-IT"/>
              </w:rPr>
              <w:t xml:space="preserve"> a regime nello scenario in cui tutte le materie prime chimiche vengano acquistate in Italia</w:t>
            </w:r>
          </w:p>
        </w:tc>
        <w:bookmarkEnd w:id="311"/>
      </w:tr>
    </w:tbl>
    <w:p w14:paraId="6C28F2EF" w14:textId="77777777" w:rsidR="0076694E" w:rsidRDefault="0076694E" w:rsidP="0076694E">
      <w:r>
        <w:t xml:space="preserve">Nello scenario in cui, a regime, la fabbrica acquistasse tutte le materie prime chimiche sul mercato italiano, avverrebbe un aumento generalizzato dei moltiplicatori rispetto allo scenario di </w:t>
      </w:r>
      <w:r>
        <w:rPr>
          <w:i/>
          <w:iCs/>
        </w:rPr>
        <w:t>baseline</w:t>
      </w:r>
      <w:r>
        <w:t xml:space="preserve">, soprattutto - come è lecito aspettarsi </w:t>
      </w:r>
      <w:r>
        <w:rPr>
          <w:i/>
          <w:iCs/>
        </w:rPr>
        <w:t>a priori</w:t>
      </w:r>
      <w:r>
        <w:t xml:space="preserve"> - nel caso del settore della fabbricazione di prodotti chimici, che passerebbe da 2 a 80 euro per 1000 euro di output (</w:t>
      </w:r>
      <w:hyperlink r:id="rId48" w:anchor="fig-multi-scenario1" w:history="1">
        <w:r>
          <w:rPr>
            <w:rStyle w:val="Collegamentoipertestuale"/>
          </w:rPr>
          <w:fldChar w:fldCharType="begin"/>
        </w:r>
        <w:r>
          <w:rPr>
            <w:rStyle w:val="Collegamentoipertestuale"/>
          </w:rPr>
          <w:instrText xml:space="preserve"> REF _Ref141795794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5</w:t>
        </w:r>
        <w:r>
          <w:rPr>
            <w:rStyle w:val="Collegamentoipertestuale"/>
          </w:rPr>
          <w:t>.</w:t>
        </w:r>
        <w:r>
          <w:rPr>
            <w:rStyle w:val="Collegamentoipertestuale"/>
            <w:noProof/>
          </w:rPr>
          <w:t>6</w:t>
        </w:r>
        <w:r>
          <w:rPr>
            <w:rStyle w:val="Collegamentoipertestuale"/>
          </w:rPr>
          <w:fldChar w:fldCharType="end"/>
        </w:r>
      </w:hyperlink>
      <w:r>
        <w:t>).</w:t>
      </w:r>
    </w:p>
    <w:p w14:paraId="79FC9C27"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8438"/>
      </w:tblGrid>
      <w:tr w:rsidR="0076694E" w14:paraId="44779109"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6AFF8292" w14:textId="25A1837B" w:rsidR="0076694E" w:rsidRDefault="0076694E">
            <w:pPr>
              <w:keepNext/>
              <w:jc w:val="center"/>
            </w:pPr>
            <w:bookmarkStart w:id="313" w:name="fig-multi-scenario2"/>
            <w:r>
              <w:rPr>
                <w:noProof/>
              </w:rPr>
              <w:lastRenderedPageBreak/>
              <w:drawing>
                <wp:inline distT="0" distB="0" distL="0" distR="0" wp14:anchorId="0F24B115" wp14:editId="4BAF7828">
                  <wp:extent cx="5220970" cy="2604770"/>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6741055C" w14:textId="77777777" w:rsidR="0076694E" w:rsidRPr="00AF5AD0" w:rsidRDefault="0076694E">
            <w:pPr>
              <w:pStyle w:val="Didascalia"/>
              <w:jc w:val="center"/>
              <w:rPr>
                <w:lang w:val="it-IT"/>
              </w:rPr>
            </w:pPr>
            <w:bookmarkStart w:id="314" w:name="_Ref141795822"/>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5</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7</w:t>
            </w:r>
            <w:r>
              <w:fldChar w:fldCharType="end"/>
            </w:r>
            <w:bookmarkEnd w:id="314"/>
            <w:r w:rsidRPr="00AF5AD0">
              <w:rPr>
                <w:lang w:val="it-IT"/>
              </w:rPr>
              <w:t xml:space="preserve"> - Moltiplicatori </w:t>
            </w:r>
            <w:r w:rsidRPr="00AF5AD0">
              <w:rPr>
                <w:i/>
                <w:iCs/>
                <w:lang w:val="it-IT"/>
              </w:rPr>
              <w:t>output-to-output</w:t>
            </w:r>
            <w:r w:rsidRPr="00AF5AD0">
              <w:rPr>
                <w:lang w:val="it-IT"/>
              </w:rPr>
              <w:t xml:space="preserve"> riferiti all’investimento iniziale nello scenario in cui tutti gli input vengano acquistati in Italia</w:t>
            </w:r>
          </w:p>
        </w:tc>
        <w:bookmarkEnd w:id="313"/>
      </w:tr>
    </w:tbl>
    <w:p w14:paraId="3A03CE5A" w14:textId="77777777" w:rsidR="0076694E" w:rsidRDefault="0076694E" w:rsidP="0076694E">
      <w:r>
        <w:t xml:space="preserve">Nello scenario 2, invece, quello che prevede l’acquisto di tutti gli input necessari alla realizzazione della </w:t>
      </w:r>
      <w:r>
        <w:rPr>
          <w:i/>
          <w:iCs/>
        </w:rPr>
        <w:t>gigafactory</w:t>
      </w:r>
      <w:r>
        <w:t xml:space="preserve"> in Italia, il moltiplicatore che subirebbe la variazione maggiore è quello riferito al settore della fabbricazione di apparecchiature e macchinari (ovverosia dei robot impiegati nella manifattura e assemblaggio dei sistemi di accumulo) che passerebbe da 112 a 248 euro per 1000 euro di output (</w:t>
      </w:r>
      <w:hyperlink r:id="rId50" w:anchor="fig-multi-scenario2" w:history="1">
        <w:r>
          <w:rPr>
            <w:rStyle w:val="Collegamentoipertestuale"/>
          </w:rPr>
          <w:fldChar w:fldCharType="begin"/>
        </w:r>
        <w:r>
          <w:rPr>
            <w:rStyle w:val="Collegamentoipertestuale"/>
          </w:rPr>
          <w:instrText xml:space="preserve"> REF _Ref141795822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5</w:t>
        </w:r>
        <w:r>
          <w:rPr>
            <w:rStyle w:val="Collegamentoipertestuale"/>
          </w:rPr>
          <w:t>.</w:t>
        </w:r>
        <w:r>
          <w:rPr>
            <w:rStyle w:val="Collegamentoipertestuale"/>
            <w:noProof/>
          </w:rPr>
          <w:t>7</w:t>
        </w:r>
        <w:r>
          <w:rPr>
            <w:rStyle w:val="Collegamentoipertestuale"/>
          </w:rPr>
          <w:fldChar w:fldCharType="end"/>
        </w:r>
      </w:hyperlink>
      <w:r>
        <w:t>).</w:t>
      </w:r>
    </w:p>
    <w:p w14:paraId="3F10227F" w14:textId="77777777" w:rsidR="0076694E" w:rsidRDefault="0076694E" w:rsidP="0076694E"/>
    <w:p w14:paraId="690826C5" w14:textId="77777777" w:rsidR="0076694E" w:rsidRDefault="0076694E" w:rsidP="0076694E">
      <w:pPr>
        <w:pStyle w:val="Titolo1"/>
        <w:numPr>
          <w:ilvl w:val="0"/>
          <w:numId w:val="32"/>
        </w:numPr>
      </w:pPr>
      <w:bookmarkStart w:id="315" w:name="_Toc141802469"/>
      <w:r>
        <w:t>Conclusioni</w:t>
      </w:r>
      <w:bookmarkEnd w:id="315"/>
    </w:p>
    <w:p w14:paraId="78C43C17" w14:textId="77777777" w:rsidR="0076694E" w:rsidRDefault="0076694E" w:rsidP="0076694E">
      <w:r>
        <w:t xml:space="preserve">Questo lavoro stima l’impatto socioeconomico della costruzione di una </w:t>
      </w:r>
      <w:r>
        <w:rPr>
          <w:i/>
          <w:iCs/>
        </w:rPr>
        <w:t>gigafactory</w:t>
      </w:r>
      <w:r>
        <w:t xml:space="preserve"> per la produzione di sistemi di accumulo stazionario (capacità massima 10 GWh) sul territorio italiano utilizzando un modello input-output basato sulle tavole </w:t>
      </w:r>
      <w:r>
        <w:rPr>
          <w:i/>
          <w:iCs/>
        </w:rPr>
        <w:t>supply</w:t>
      </w:r>
      <w:r>
        <w:t xml:space="preserve"> and </w:t>
      </w:r>
      <w:r>
        <w:rPr>
          <w:i/>
          <w:iCs/>
        </w:rPr>
        <w:t xml:space="preserve">use </w:t>
      </w:r>
      <w:r>
        <w:t>riferite all’Italia nell’anno 2019.</w:t>
      </w:r>
    </w:p>
    <w:p w14:paraId="1B42271C" w14:textId="77777777" w:rsidR="0076694E" w:rsidRDefault="0076694E" w:rsidP="0076694E">
      <w:r>
        <w:t>Gli impatti vengono quantificati sia per l’investimento iniziale che per il funzionamento dell’impianto a regime, nell’ipotesi che l’intera produzione vada a soddisfare esclusivamente la domanda finale interna.</w:t>
      </w:r>
    </w:p>
    <w:p w14:paraId="53E30E40" w14:textId="52073BE8" w:rsidR="0076694E" w:rsidRDefault="0076694E" w:rsidP="0076694E">
      <w:r>
        <w:t xml:space="preserve">I risultati della simulazione permettono di valutare la variazione del prodotto interno lordo, delle importazioni intermedie e finali, </w:t>
      </w:r>
      <w:commentRangeStart w:id="316"/>
      <w:del w:id="317" w:author="Molocchi Andrea (RSE)" w:date="2023-08-28T13:24:00Z">
        <w:r w:rsidDel="00DB67B5">
          <w:delText xml:space="preserve">degli investimenti fissi lordi, </w:delText>
        </w:r>
      </w:del>
      <w:commentRangeEnd w:id="316"/>
      <w:r w:rsidR="00DB67B5">
        <w:rPr>
          <w:rStyle w:val="Rimandocommento"/>
          <w:rFonts w:ascii="Times New Roman" w:hAnsi="Times New Roman"/>
        </w:rPr>
        <w:commentReference w:id="316"/>
      </w:r>
      <w:r>
        <w:t>delle esportazioni, dell’output e delle unità di lavoro.</w:t>
      </w:r>
    </w:p>
    <w:p w14:paraId="48A6861D" w14:textId="77777777" w:rsidR="0076694E" w:rsidRDefault="0076694E" w:rsidP="0076694E">
      <w:r>
        <w:t>I dati necessari all’analisi sono stati reperiti in letteratura e grazie alla collaborazione di un’azienda leader nel settore dell’accumulo stazionario.</w:t>
      </w:r>
    </w:p>
    <w:p w14:paraId="3773F0B6" w14:textId="547CF4FA" w:rsidR="0076694E" w:rsidRDefault="0076694E" w:rsidP="0076694E">
      <w:r>
        <w:t xml:space="preserve">Dalle simulazioni di </w:t>
      </w:r>
      <w:r>
        <w:rPr>
          <w:i/>
          <w:iCs/>
        </w:rPr>
        <w:t>baseline</w:t>
      </w:r>
      <w:r>
        <w:t xml:space="preserve"> emerge come l’investimento iniziale abbia un impatto sul Pil nazionale dello 0.02% circa, in ciascuno dei due anni necessari alla realizzazione dell’impianto. A regime, l’impatto raddoppia e raggiunge lo 0.04% del Pil. Dall’analisi dei moltiplicatori </w:t>
      </w:r>
      <w:ins w:id="318" w:author="Molocchi Andrea (RSE)" w:date="2023-08-28T13:25:00Z">
        <w:r w:rsidR="00956FE9">
          <w:t xml:space="preserve">settoriali </w:t>
        </w:r>
      </w:ins>
      <w:r>
        <w:t xml:space="preserve">emerge che, nella fase di costruzione, sono i settori delle costruzioni, della fabbricazione dei macchinari e del commercio all’ingrosso quelli che beneficiano maggiormente dalle attività di realizzazione della </w:t>
      </w:r>
      <w:r>
        <w:rPr>
          <w:i/>
          <w:iCs/>
        </w:rPr>
        <w:t>gigafactory</w:t>
      </w:r>
      <w:r>
        <w:t>. A regime, invece, l’attività di produzione di sistemi di accumulo ha un impatto maggiore sul settore della fornitura di gas ed energia elettrica, in quello del commercio all’ingrosso e in quello delle attività metallurgiche.</w:t>
      </w:r>
    </w:p>
    <w:p w14:paraId="75E6385A" w14:textId="77777777" w:rsidR="0076694E" w:rsidRDefault="0076694E" w:rsidP="0076694E">
      <w:r>
        <w:t xml:space="preserve">Gli impatti sulle unità di lavoro non sono particolarmente rilevanti, a causa della forte intensità di capitale del settore. Nel caso delle attività di realizzazione dell’impianto, per ogni milione di euro di produzione attivata, vengono generate 6.1 ULA (in ciascuno dei due primi anni). Nel caso, invece dell’attività della </w:t>
      </w:r>
      <w:r>
        <w:rPr>
          <w:i/>
          <w:iCs/>
        </w:rPr>
        <w:t>gigafactory</w:t>
      </w:r>
      <w:r>
        <w:t xml:space="preserve"> a regime l’impatto è pari a 3.2 ULA/milione di euro di output.</w:t>
      </w:r>
    </w:p>
    <w:p w14:paraId="1C0CC46A" w14:textId="77777777" w:rsidR="0076694E" w:rsidRDefault="0076694E" w:rsidP="0076694E">
      <w:r>
        <w:lastRenderedPageBreak/>
        <w:t xml:space="preserve">L’attività di ricerca ha previsto anche lo sviluppo di due scenari alternativi. Nel primo si è ipotizzato che la gigafactory, invece di reperire la totalità delle materie prime chimiche all’estero (di gran lunga l’input più importante, che vale 177 milioni di euro/anno), le acquisti sul mercato domestico. Un’ipotesi simile caratterizza anche il secondo scenario alternativo, nel quale si ipotizza che tutti gli input necessari al processo di costruzione dell’impianto vengano acquistati in Italia. In entrambi i casi l’impatto sull’economia nazionale sarebbe superiore a quello quantificato nell’analisi di </w:t>
      </w:r>
      <w:r>
        <w:rPr>
          <w:i/>
          <w:iCs/>
        </w:rPr>
        <w:t>baseline</w:t>
      </w:r>
      <w:r>
        <w:t xml:space="preserve">. Nel primo caso, l’impatto sul PIL nazionale sarebbe superiore di quasi il 13% rispetto allo scenario di </w:t>
      </w:r>
      <w:r>
        <w:rPr>
          <w:i/>
          <w:iCs/>
        </w:rPr>
        <w:t>baseline</w:t>
      </w:r>
      <w:r>
        <w:t xml:space="preserve">, con un contestuale calo del 28% delle importazioni. Nel secondo scenario, invece, a fronte di un aumento dell’impatto sul PIL del 14% rispetto a quello di riferimento, si verificherebbe un incremento delle importazioni intermedie del 49% (sempre rispetto allo scenario di </w:t>
      </w:r>
      <w:r>
        <w:rPr>
          <w:i/>
          <w:iCs/>
        </w:rPr>
        <w:t>baseline</w:t>
      </w:r>
      <w:r>
        <w:t xml:space="preserve">) e a un contestuale azzeramento delle importazioni finali. In questo scenario, anche le imposte indirette nette subirebbero un calo sensibile rispetto allo scenario di </w:t>
      </w:r>
      <w:r>
        <w:rPr>
          <w:i/>
          <w:iCs/>
        </w:rPr>
        <w:t>baseline</w:t>
      </w:r>
      <w:r>
        <w:t xml:space="preserve"> (-62%).</w:t>
      </w:r>
    </w:p>
    <w:p w14:paraId="30D7E9C1" w14:textId="1B101C53" w:rsidR="0076694E" w:rsidRDefault="0076694E" w:rsidP="0076694E">
      <w:r>
        <w:t>Il maggior fattore limitante di questo studio consiste nel fatto che, sebbene gli impatti economici della realizzazione dell’impianto e del suo funzionamento</w:t>
      </w:r>
      <w:del w:id="319" w:author="Molocchi Andrea (RSE)" w:date="2023-08-28T13:26:00Z">
        <w:r w:rsidDel="00956FE9">
          <w:delText>,</w:delText>
        </w:r>
      </w:del>
      <w:r>
        <w:t xml:space="preserve"> </w:t>
      </w:r>
      <w:ins w:id="320" w:author="Molocchi Andrea (RSE)" w:date="2023-08-28T13:30:00Z">
        <w:r w:rsidR="00956FE9">
          <w:t>possano essere defini</w:t>
        </w:r>
      </w:ins>
      <w:ins w:id="321" w:author="Molocchi Andrea (RSE)" w:date="2023-08-28T13:31:00Z">
        <w:r w:rsidR="00956FE9">
          <w:t>ti con sufficiente precisione</w:t>
        </w:r>
      </w:ins>
      <w:del w:id="322" w:author="Molocchi Andrea (RSE)" w:date="2023-08-28T13:31:00Z">
        <w:r w:rsidDel="00956FE9">
          <w:delText>siano ben definiti</w:delText>
        </w:r>
      </w:del>
      <w:r>
        <w:t xml:space="preserve">, è difficile </w:t>
      </w:r>
      <w:ins w:id="323" w:author="Molocchi Andrea (RSE)" w:date="2023-08-28T13:31:00Z">
        <w:r w:rsidR="00956FE9">
          <w:t>modellizzare tale impatto nel quadro più ampio delle poli</w:t>
        </w:r>
      </w:ins>
      <w:ins w:id="324" w:author="Molocchi Andrea (RSE)" w:date="2023-08-28T13:32:00Z">
        <w:r w:rsidR="00956FE9">
          <w:t>tiche di transizione</w:t>
        </w:r>
      </w:ins>
      <w:del w:id="325" w:author="Molocchi Andrea (RSE)" w:date="2023-08-28T13:32:00Z">
        <w:r w:rsidDel="00956FE9">
          <w:delText>circostanziare tale impatto in rapporto all’economia nazionale</w:delText>
        </w:r>
      </w:del>
      <w:r>
        <w:t xml:space="preserve">. In uno scenario di progressiva decarbonizzazione dell’economia, infatti, è plausibile un aumento della domanda interna di sistemi di accumulo (che la </w:t>
      </w:r>
      <w:r>
        <w:rPr>
          <w:i/>
          <w:iCs/>
        </w:rPr>
        <w:t>gigafactory</w:t>
      </w:r>
      <w:r>
        <w:t xml:space="preserve"> andrebbe a soddisfare)</w:t>
      </w:r>
      <w:ins w:id="326" w:author="Molocchi Andrea (RSE)" w:date="2023-08-28T13:33:00Z">
        <w:r w:rsidR="00956FE9">
          <w:t xml:space="preserve"> in relazione alla graduale penetrazione di impianti a fonti rinnovabili non programmabili</w:t>
        </w:r>
      </w:ins>
      <w:r>
        <w:t xml:space="preserve">, ma è anche plausibile un parallelo ridimensionamento </w:t>
      </w:r>
      <w:del w:id="327" w:author="Molocchi Andrea (RSE)" w:date="2023-08-28T13:33:00Z">
        <w:r w:rsidDel="00956FE9">
          <w:delText>di altri</w:delText>
        </w:r>
      </w:del>
      <w:ins w:id="328" w:author="Molocchi Andrea (RSE)" w:date="2023-08-28T13:33:00Z">
        <w:r w:rsidR="00956FE9">
          <w:t>dei</w:t>
        </w:r>
      </w:ins>
      <w:r>
        <w:t xml:space="preserve"> settori legati alle fonti fossili</w:t>
      </w:r>
      <w:ins w:id="329" w:author="Molocchi Andrea (RSE)" w:date="2023-08-28T13:34:00Z">
        <w:r w:rsidR="00956FE9">
          <w:t xml:space="preserve"> sostituite dalle rinnovabili,</w:t>
        </w:r>
      </w:ins>
      <w:r>
        <w:t xml:space="preserve"> che potrebbe ridurre gli impatti, positivi, su PIL e occupazione stimati nello studio. Un altro fattore limitante riguarda il fatto che l’analisi </w:t>
      </w:r>
      <w:ins w:id="330" w:author="Molocchi Andrea (RSE)" w:date="2023-08-28T13:34:00Z">
        <w:r w:rsidR="00956FE9">
          <w:t>è</w:t>
        </w:r>
      </w:ins>
      <w:del w:id="331" w:author="Molocchi Andrea (RSE)" w:date="2023-08-28T13:34:00Z">
        <w:r w:rsidDel="00956FE9">
          <w:delText>sia</w:delText>
        </w:r>
      </w:del>
      <w:r>
        <w:t xml:space="preserve"> stata svolta su base nazionale, ignorando quindi gli impatti su scala regionale.</w:t>
      </w:r>
    </w:p>
    <w:p w14:paraId="662F6362" w14:textId="0590A99F" w:rsidR="0076694E" w:rsidRDefault="0076694E" w:rsidP="0076694E">
      <w:r>
        <w:t>Entrambi questi aspetti verranno approfonditi nei prossimi anni di Ricerca di Sistema, da un lato delineando scenari che prevedano, oltre alla realizzazione di impianti di produzione di sistemi di accumulo, anche del</w:t>
      </w:r>
      <w:ins w:id="332" w:author="Molocchi Andrea (RSE)" w:date="2023-08-28T13:28:00Z">
        <w:r w:rsidR="00956FE9">
          <w:t>l</w:t>
        </w:r>
      </w:ins>
      <w:r>
        <w:t>e variazioni dell’output di settori legati alle fonti fossili di energia e, dall’altro, utilizzando un modello SUT multiregionale.</w:t>
      </w:r>
    </w:p>
    <w:p w14:paraId="43049160" w14:textId="77777777" w:rsidR="0076694E" w:rsidRDefault="0076694E" w:rsidP="0076694E"/>
    <w:p w14:paraId="2149E37F" w14:textId="77777777" w:rsidR="0076694E" w:rsidRDefault="0076694E" w:rsidP="0076694E">
      <w:pPr>
        <w:jc w:val="left"/>
        <w:rPr>
          <w:highlight w:val="yellow"/>
        </w:rPr>
        <w:sectPr w:rsidR="0076694E">
          <w:pgSz w:w="11906" w:h="16838"/>
          <w:pgMar w:top="2948" w:right="849" w:bottom="1134" w:left="2835" w:header="425" w:footer="720" w:gutter="0"/>
          <w:cols w:space="720"/>
        </w:sectPr>
      </w:pPr>
    </w:p>
    <w:p w14:paraId="2AA94DE3" w14:textId="77777777" w:rsidR="0076694E" w:rsidRDefault="0076694E" w:rsidP="0076694E">
      <w:pPr>
        <w:jc w:val="left"/>
      </w:pPr>
      <w:r>
        <w:br w:type="page"/>
      </w:r>
    </w:p>
    <w:bookmarkStart w:id="333" w:name="_Toc141802470" w:displacedByCustomXml="next"/>
    <w:sdt>
      <w:sdtPr>
        <w:rPr>
          <w:b w:val="0"/>
          <w:caps w:val="0"/>
          <w:color w:val="auto"/>
          <w:sz w:val="20"/>
        </w:rPr>
        <w:id w:val="-1011293357"/>
        <w:docPartObj>
          <w:docPartGallery w:val="Bibliographies"/>
          <w:docPartUnique/>
        </w:docPartObj>
      </w:sdtPr>
      <w:sdtContent>
        <w:p w14:paraId="3C1DD3A2" w14:textId="77777777" w:rsidR="0076694E" w:rsidRDefault="0076694E" w:rsidP="0076694E">
          <w:pPr>
            <w:pStyle w:val="Titolo1"/>
            <w:numPr>
              <w:ilvl w:val="0"/>
              <w:numId w:val="32"/>
            </w:numPr>
            <w:ind w:left="720"/>
          </w:pPr>
          <w:r>
            <w:t>Bibliografia</w:t>
          </w:r>
          <w:bookmarkEnd w:id="333"/>
        </w:p>
        <w:sdt>
          <w:sdtPr>
            <w:id w:val="111145805"/>
            <w:bibliography/>
          </w:sdtPr>
          <w:sdtContent>
            <w:p w14:paraId="5F4CC358" w14:textId="77777777" w:rsidR="0076694E" w:rsidRDefault="0076694E" w:rsidP="0076694E">
              <w:pPr>
                <w:rPr>
                  <w:rFonts w:ascii="Times New Roman" w:hAnsi="Times New Roman"/>
                  <w:noProof/>
                </w:rPr>
              </w:pPr>
              <w:r>
                <w:fldChar w:fldCharType="begin"/>
              </w:r>
              <w:r>
                <w:instrText>BIBLIOGRAPHY</w:instrText>
              </w:r>
              <w:r>
                <w:fldChar w:fldCharType="separate"/>
              </w:r>
            </w:p>
            <w:tbl>
              <w:tblPr>
                <w:tblW w:w="5000" w:type="pct"/>
                <w:tblCellSpacing w:w="15" w:type="dxa"/>
                <w:tblLook w:val="04A0" w:firstRow="1" w:lastRow="0" w:firstColumn="1" w:lastColumn="0" w:noHBand="0" w:noVBand="1"/>
              </w:tblPr>
              <w:tblGrid>
                <w:gridCol w:w="394"/>
                <w:gridCol w:w="9244"/>
              </w:tblGrid>
              <w:tr w:rsidR="0076694E" w14:paraId="52483E4C" w14:textId="77777777" w:rsidTr="0076694E">
                <w:trPr>
                  <w:tblCellSpacing w:w="15" w:type="dxa"/>
                </w:trPr>
                <w:tc>
                  <w:tcPr>
                    <w:tcW w:w="50" w:type="pct"/>
                    <w:tcMar>
                      <w:top w:w="15" w:type="dxa"/>
                      <w:left w:w="15" w:type="dxa"/>
                      <w:bottom w:w="15" w:type="dxa"/>
                      <w:right w:w="15" w:type="dxa"/>
                    </w:tcMar>
                    <w:hideMark/>
                  </w:tcPr>
                  <w:p w14:paraId="1EEEEA7A" w14:textId="77777777" w:rsidR="0076694E" w:rsidRDefault="0076694E">
                    <w:pPr>
                      <w:pStyle w:val="Bibliografia"/>
                      <w:rPr>
                        <w:noProof/>
                        <w:sz w:val="24"/>
                        <w:szCs w:val="24"/>
                      </w:rPr>
                    </w:pPr>
                    <w:r>
                      <w:rPr>
                        <w:noProof/>
                      </w:rPr>
                      <w:t xml:space="preserve">[1] </w:t>
                    </w:r>
                  </w:p>
                </w:tc>
                <w:tc>
                  <w:tcPr>
                    <w:tcW w:w="0" w:type="auto"/>
                    <w:tcMar>
                      <w:top w:w="15" w:type="dxa"/>
                      <w:left w:w="15" w:type="dxa"/>
                      <w:bottom w:w="15" w:type="dxa"/>
                      <w:right w:w="15" w:type="dxa"/>
                    </w:tcMar>
                    <w:hideMark/>
                  </w:tcPr>
                  <w:p w14:paraId="4EA60630" w14:textId="77777777" w:rsidR="0076694E" w:rsidRDefault="0076694E">
                    <w:pPr>
                      <w:pStyle w:val="Bibliografia"/>
                      <w:rPr>
                        <w:noProof/>
                      </w:rPr>
                    </w:pPr>
                    <w:r>
                      <w:rPr>
                        <w:noProof/>
                        <w:lang w:val="en-US"/>
                      </w:rPr>
                      <w:t xml:space="preserve">Steen M., Lebedeva N., Di Persio F., Boon-Brett L., EU Competitiveness in Advanced Li-ion Batteries for E-Mobility and Stationary Storage Applications –Opportunities and Actions, vol. </w:t>
                    </w:r>
                    <w:r>
                      <w:rPr>
                        <w:noProof/>
                      </w:rPr>
                      <w:t xml:space="preserve">EUR 28837 EN, Luxembourg: Publications Office of the European Union, 2017. </w:t>
                    </w:r>
                  </w:p>
                </w:tc>
              </w:tr>
              <w:tr w:rsidR="0076694E" w:rsidRPr="00FA2AB8" w14:paraId="44D3CF92" w14:textId="77777777" w:rsidTr="0076694E">
                <w:trPr>
                  <w:tblCellSpacing w:w="15" w:type="dxa"/>
                </w:trPr>
                <w:tc>
                  <w:tcPr>
                    <w:tcW w:w="50" w:type="pct"/>
                    <w:tcMar>
                      <w:top w:w="15" w:type="dxa"/>
                      <w:left w:w="15" w:type="dxa"/>
                      <w:bottom w:w="15" w:type="dxa"/>
                      <w:right w:w="15" w:type="dxa"/>
                    </w:tcMar>
                    <w:hideMark/>
                  </w:tcPr>
                  <w:p w14:paraId="388AC1CD" w14:textId="77777777" w:rsidR="0076694E" w:rsidRDefault="0076694E">
                    <w:pPr>
                      <w:pStyle w:val="Bibliografia"/>
                      <w:rPr>
                        <w:noProof/>
                      </w:rPr>
                    </w:pPr>
                    <w:r>
                      <w:rPr>
                        <w:noProof/>
                      </w:rPr>
                      <w:t xml:space="preserve">[2] </w:t>
                    </w:r>
                  </w:p>
                </w:tc>
                <w:tc>
                  <w:tcPr>
                    <w:tcW w:w="0" w:type="auto"/>
                    <w:tcMar>
                      <w:top w:w="15" w:type="dxa"/>
                      <w:left w:w="15" w:type="dxa"/>
                      <w:bottom w:w="15" w:type="dxa"/>
                      <w:right w:w="15" w:type="dxa"/>
                    </w:tcMar>
                    <w:hideMark/>
                  </w:tcPr>
                  <w:p w14:paraId="3E39A74B" w14:textId="77777777" w:rsidR="0076694E" w:rsidRDefault="0076694E">
                    <w:pPr>
                      <w:pStyle w:val="Bibliografia"/>
                      <w:rPr>
                        <w:noProof/>
                        <w:lang w:val="en-US"/>
                      </w:rPr>
                    </w:pPr>
                    <w:r>
                      <w:rPr>
                        <w:noProof/>
                        <w:lang w:val="en-US"/>
                      </w:rPr>
                      <w:t xml:space="preserve">Deloitte, Rozvoj výroby baterií v Česku (the Development of Battery Production in Czechia), a study for Modern Energy Union (in lingua ceca), Modern Energy Union, 2021. </w:t>
                    </w:r>
                  </w:p>
                </w:tc>
              </w:tr>
              <w:tr w:rsidR="0076694E" w:rsidRPr="00FA2AB8" w14:paraId="6FBB9A86" w14:textId="77777777" w:rsidTr="0076694E">
                <w:trPr>
                  <w:tblCellSpacing w:w="15" w:type="dxa"/>
                </w:trPr>
                <w:tc>
                  <w:tcPr>
                    <w:tcW w:w="50" w:type="pct"/>
                    <w:tcMar>
                      <w:top w:w="15" w:type="dxa"/>
                      <w:left w:w="15" w:type="dxa"/>
                      <w:bottom w:w="15" w:type="dxa"/>
                      <w:right w:w="15" w:type="dxa"/>
                    </w:tcMar>
                    <w:hideMark/>
                  </w:tcPr>
                  <w:p w14:paraId="0CCF0064" w14:textId="77777777" w:rsidR="0076694E" w:rsidRDefault="0076694E">
                    <w:pPr>
                      <w:pStyle w:val="Bibliografia"/>
                      <w:rPr>
                        <w:noProof/>
                      </w:rPr>
                    </w:pPr>
                    <w:r>
                      <w:rPr>
                        <w:noProof/>
                      </w:rPr>
                      <w:t xml:space="preserve">[3] </w:t>
                    </w:r>
                  </w:p>
                </w:tc>
                <w:tc>
                  <w:tcPr>
                    <w:tcW w:w="0" w:type="auto"/>
                    <w:tcMar>
                      <w:top w:w="15" w:type="dxa"/>
                      <w:left w:w="15" w:type="dxa"/>
                      <w:bottom w:w="15" w:type="dxa"/>
                      <w:right w:w="15" w:type="dxa"/>
                    </w:tcMar>
                    <w:hideMark/>
                  </w:tcPr>
                  <w:p w14:paraId="7C4EA277" w14:textId="77777777" w:rsidR="0076694E" w:rsidRDefault="0076694E">
                    <w:pPr>
                      <w:pStyle w:val="Bibliografia"/>
                      <w:rPr>
                        <w:noProof/>
                        <w:lang w:val="en-US"/>
                      </w:rPr>
                    </w:pPr>
                    <w:r>
                      <w:rPr>
                        <w:noProof/>
                        <w:lang w:val="en-US"/>
                      </w:rPr>
                      <w:t xml:space="preserve">R. E. Miller e P. D. Blair, Input-Output Analysis. Foundations and Extensions, Second edition a cura di, Cambridge University Press, 2009. </w:t>
                    </w:r>
                  </w:p>
                </w:tc>
              </w:tr>
              <w:tr w:rsidR="0076694E" w:rsidRPr="00FA2AB8" w14:paraId="5A3AD811" w14:textId="77777777" w:rsidTr="0076694E">
                <w:trPr>
                  <w:tblCellSpacing w:w="15" w:type="dxa"/>
                </w:trPr>
                <w:tc>
                  <w:tcPr>
                    <w:tcW w:w="50" w:type="pct"/>
                    <w:tcMar>
                      <w:top w:w="15" w:type="dxa"/>
                      <w:left w:w="15" w:type="dxa"/>
                      <w:bottom w:w="15" w:type="dxa"/>
                      <w:right w:w="15" w:type="dxa"/>
                    </w:tcMar>
                    <w:hideMark/>
                  </w:tcPr>
                  <w:p w14:paraId="0B240B15" w14:textId="77777777" w:rsidR="0076694E" w:rsidRDefault="0076694E">
                    <w:pPr>
                      <w:pStyle w:val="Bibliografia"/>
                      <w:rPr>
                        <w:noProof/>
                      </w:rPr>
                    </w:pPr>
                    <w:r>
                      <w:rPr>
                        <w:noProof/>
                      </w:rPr>
                      <w:t xml:space="preserve">[4] </w:t>
                    </w:r>
                  </w:p>
                </w:tc>
                <w:tc>
                  <w:tcPr>
                    <w:tcW w:w="0" w:type="auto"/>
                    <w:tcMar>
                      <w:top w:w="15" w:type="dxa"/>
                      <w:left w:w="15" w:type="dxa"/>
                      <w:bottom w:w="15" w:type="dxa"/>
                      <w:right w:w="15" w:type="dxa"/>
                    </w:tcMar>
                    <w:hideMark/>
                  </w:tcPr>
                  <w:p w14:paraId="00C9D69C" w14:textId="77777777" w:rsidR="0076694E" w:rsidRDefault="0076694E">
                    <w:pPr>
                      <w:pStyle w:val="Bibliografia"/>
                      <w:rPr>
                        <w:noProof/>
                        <w:lang w:val="en-US"/>
                      </w:rPr>
                    </w:pPr>
                    <w:r>
                      <w:rPr>
                        <w:noProof/>
                        <w:lang w:val="en-US"/>
                      </w:rPr>
                      <w:t xml:space="preserve">R. Stone, Input-Output and National Accounts, Organisation for European Economic Co-operation, 1961. </w:t>
                    </w:r>
                  </w:p>
                </w:tc>
              </w:tr>
              <w:tr w:rsidR="0076694E" w14:paraId="11179294" w14:textId="77777777" w:rsidTr="0076694E">
                <w:trPr>
                  <w:tblCellSpacing w:w="15" w:type="dxa"/>
                </w:trPr>
                <w:tc>
                  <w:tcPr>
                    <w:tcW w:w="50" w:type="pct"/>
                    <w:tcMar>
                      <w:top w:w="15" w:type="dxa"/>
                      <w:left w:w="15" w:type="dxa"/>
                      <w:bottom w:w="15" w:type="dxa"/>
                      <w:right w:w="15" w:type="dxa"/>
                    </w:tcMar>
                    <w:hideMark/>
                  </w:tcPr>
                  <w:p w14:paraId="1E7FE343" w14:textId="77777777" w:rsidR="0076694E" w:rsidRDefault="0076694E">
                    <w:pPr>
                      <w:pStyle w:val="Bibliografia"/>
                      <w:rPr>
                        <w:noProof/>
                      </w:rPr>
                    </w:pPr>
                    <w:r>
                      <w:rPr>
                        <w:noProof/>
                      </w:rPr>
                      <w:t xml:space="preserve">[5] </w:t>
                    </w:r>
                  </w:p>
                </w:tc>
                <w:tc>
                  <w:tcPr>
                    <w:tcW w:w="0" w:type="auto"/>
                    <w:tcMar>
                      <w:top w:w="15" w:type="dxa"/>
                      <w:left w:w="15" w:type="dxa"/>
                      <w:bottom w:w="15" w:type="dxa"/>
                      <w:right w:w="15" w:type="dxa"/>
                    </w:tcMar>
                    <w:hideMark/>
                  </w:tcPr>
                  <w:p w14:paraId="2B3E538A" w14:textId="77777777" w:rsidR="0076694E" w:rsidRDefault="0076694E">
                    <w:pPr>
                      <w:pStyle w:val="Bibliografia"/>
                      <w:rPr>
                        <w:noProof/>
                      </w:rPr>
                    </w:pPr>
                    <w:r>
                      <w:rPr>
                        <w:noProof/>
                      </w:rPr>
                      <w:t>SERI Industrial, «Investor Presentation,» 2022.</w:t>
                    </w:r>
                  </w:p>
                </w:tc>
              </w:tr>
              <w:tr w:rsidR="0076694E" w14:paraId="2D96719E" w14:textId="77777777" w:rsidTr="0076694E">
                <w:trPr>
                  <w:tblCellSpacing w:w="15" w:type="dxa"/>
                </w:trPr>
                <w:tc>
                  <w:tcPr>
                    <w:tcW w:w="50" w:type="pct"/>
                    <w:tcMar>
                      <w:top w:w="15" w:type="dxa"/>
                      <w:left w:w="15" w:type="dxa"/>
                      <w:bottom w:w="15" w:type="dxa"/>
                      <w:right w:w="15" w:type="dxa"/>
                    </w:tcMar>
                    <w:hideMark/>
                  </w:tcPr>
                  <w:p w14:paraId="505EE925" w14:textId="77777777" w:rsidR="0076694E" w:rsidRDefault="0076694E">
                    <w:pPr>
                      <w:pStyle w:val="Bibliografia"/>
                      <w:rPr>
                        <w:noProof/>
                      </w:rPr>
                    </w:pPr>
                    <w:r>
                      <w:rPr>
                        <w:noProof/>
                      </w:rPr>
                      <w:t xml:space="preserve">[6] </w:t>
                    </w:r>
                  </w:p>
                </w:tc>
                <w:tc>
                  <w:tcPr>
                    <w:tcW w:w="0" w:type="auto"/>
                    <w:tcMar>
                      <w:top w:w="15" w:type="dxa"/>
                      <w:left w:w="15" w:type="dxa"/>
                      <w:bottom w:w="15" w:type="dxa"/>
                      <w:right w:w="15" w:type="dxa"/>
                    </w:tcMar>
                    <w:hideMark/>
                  </w:tcPr>
                  <w:p w14:paraId="6422FED1" w14:textId="77777777" w:rsidR="0076694E" w:rsidRDefault="0076694E">
                    <w:pPr>
                      <w:pStyle w:val="Bibliografia"/>
                      <w:rPr>
                        <w:noProof/>
                      </w:rPr>
                    </w:pPr>
                    <w:r>
                      <w:rPr>
                        <w:noProof/>
                      </w:rPr>
                      <w:t>Istat, «Investimenti fossi lordi per tipo di investimento e branca proprietaria,» [Online]. Available: Istat, Investimenti fossi lordi per tipo di investimento e branca proprietaria http://dati.istat.it/index.aspx?queryid=12021. [Consultato il giorno 7 5 2023].</w:t>
                    </w:r>
                  </w:p>
                </w:tc>
              </w:tr>
              <w:tr w:rsidR="0076694E" w14:paraId="30F1F419" w14:textId="77777777" w:rsidTr="0076694E">
                <w:trPr>
                  <w:tblCellSpacing w:w="15" w:type="dxa"/>
                </w:trPr>
                <w:tc>
                  <w:tcPr>
                    <w:tcW w:w="50" w:type="pct"/>
                    <w:tcMar>
                      <w:top w:w="15" w:type="dxa"/>
                      <w:left w:w="15" w:type="dxa"/>
                      <w:bottom w:w="15" w:type="dxa"/>
                      <w:right w:w="15" w:type="dxa"/>
                    </w:tcMar>
                    <w:hideMark/>
                  </w:tcPr>
                  <w:p w14:paraId="7F917E21" w14:textId="77777777" w:rsidR="0076694E" w:rsidRDefault="0076694E">
                    <w:pPr>
                      <w:pStyle w:val="Bibliografia"/>
                      <w:rPr>
                        <w:noProof/>
                      </w:rPr>
                    </w:pPr>
                    <w:r>
                      <w:rPr>
                        <w:noProof/>
                      </w:rPr>
                      <w:t xml:space="preserve">[7] </w:t>
                    </w:r>
                  </w:p>
                </w:tc>
                <w:tc>
                  <w:tcPr>
                    <w:tcW w:w="0" w:type="auto"/>
                    <w:tcMar>
                      <w:top w:w="15" w:type="dxa"/>
                      <w:left w:w="15" w:type="dxa"/>
                      <w:bottom w:w="15" w:type="dxa"/>
                      <w:right w:w="15" w:type="dxa"/>
                    </w:tcMar>
                    <w:hideMark/>
                  </w:tcPr>
                  <w:p w14:paraId="0BA0BFFD" w14:textId="77777777" w:rsidR="0076694E" w:rsidRDefault="0076694E">
                    <w:pPr>
                      <w:pStyle w:val="Bibliografia"/>
                      <w:rPr>
                        <w:noProof/>
                      </w:rPr>
                    </w:pPr>
                    <w:r>
                      <w:rPr>
                        <w:noProof/>
                        <w:lang w:val="en-US"/>
                      </w:rPr>
                      <w:t xml:space="preserve">Bloomberg NEF, «Lithium-ion Battery Pack Prices Rise for First Time to an Average of $151/kWh,» 6 12 2022. [Online]. Available: https://about.bnef.com/blog/lithium-ion-battery-pack-prices-rise-for-first-time-to-an-average-of-151-kwh/. </w:t>
                    </w:r>
                    <w:r>
                      <w:rPr>
                        <w:noProof/>
                      </w:rPr>
                      <w:t>[Consultato il giorno 9 4 2023].</w:t>
                    </w:r>
                  </w:p>
                </w:tc>
              </w:tr>
              <w:tr w:rsidR="0076694E" w:rsidRPr="00FA2AB8" w14:paraId="33EA3448" w14:textId="77777777" w:rsidTr="0076694E">
                <w:trPr>
                  <w:tblCellSpacing w:w="15" w:type="dxa"/>
                </w:trPr>
                <w:tc>
                  <w:tcPr>
                    <w:tcW w:w="50" w:type="pct"/>
                    <w:tcMar>
                      <w:top w:w="15" w:type="dxa"/>
                      <w:left w:w="15" w:type="dxa"/>
                      <w:bottom w:w="15" w:type="dxa"/>
                      <w:right w:w="15" w:type="dxa"/>
                    </w:tcMar>
                    <w:hideMark/>
                  </w:tcPr>
                  <w:p w14:paraId="4D2E3CD8" w14:textId="77777777" w:rsidR="0076694E" w:rsidRDefault="0076694E">
                    <w:pPr>
                      <w:pStyle w:val="Bibliografia"/>
                      <w:rPr>
                        <w:noProof/>
                      </w:rPr>
                    </w:pPr>
                    <w:r>
                      <w:rPr>
                        <w:noProof/>
                      </w:rPr>
                      <w:t xml:space="preserve">[8] </w:t>
                    </w:r>
                  </w:p>
                </w:tc>
                <w:tc>
                  <w:tcPr>
                    <w:tcW w:w="0" w:type="auto"/>
                    <w:tcMar>
                      <w:top w:w="15" w:type="dxa"/>
                      <w:left w:w="15" w:type="dxa"/>
                      <w:bottom w:w="15" w:type="dxa"/>
                      <w:right w:w="15" w:type="dxa"/>
                    </w:tcMar>
                    <w:hideMark/>
                  </w:tcPr>
                  <w:p w14:paraId="01E11B8A" w14:textId="77777777" w:rsidR="0076694E" w:rsidRDefault="0076694E">
                    <w:pPr>
                      <w:pStyle w:val="Bibliografia"/>
                      <w:rPr>
                        <w:noProof/>
                        <w:lang w:val="en-US"/>
                      </w:rPr>
                    </w:pPr>
                    <w:r>
                      <w:rPr>
                        <w:noProof/>
                        <w:lang w:val="en-US"/>
                      </w:rPr>
                      <w:t xml:space="preserve">W. W. Leontief, «Quantitative Input and Output Relations in the Economic Systems of the United States,» </w:t>
                    </w:r>
                    <w:r>
                      <w:rPr>
                        <w:i/>
                        <w:iCs/>
                        <w:noProof/>
                        <w:lang w:val="en-US"/>
                      </w:rPr>
                      <w:t xml:space="preserve">The Review of Economics and Statistics, </w:t>
                    </w:r>
                    <w:r>
                      <w:rPr>
                        <w:noProof/>
                        <w:lang w:val="en-US"/>
                      </w:rPr>
                      <w:t xml:space="preserve">vol. 18, p. 105–125, 1936. </w:t>
                    </w:r>
                  </w:p>
                </w:tc>
              </w:tr>
              <w:tr w:rsidR="0076694E" w14:paraId="555BE0E1" w14:textId="77777777" w:rsidTr="0076694E">
                <w:trPr>
                  <w:tblCellSpacing w:w="15" w:type="dxa"/>
                </w:trPr>
                <w:tc>
                  <w:tcPr>
                    <w:tcW w:w="50" w:type="pct"/>
                    <w:tcMar>
                      <w:top w:w="15" w:type="dxa"/>
                      <w:left w:w="15" w:type="dxa"/>
                      <w:bottom w:w="15" w:type="dxa"/>
                      <w:right w:w="15" w:type="dxa"/>
                    </w:tcMar>
                    <w:hideMark/>
                  </w:tcPr>
                  <w:p w14:paraId="3AE47C02" w14:textId="77777777" w:rsidR="0076694E" w:rsidRDefault="0076694E">
                    <w:pPr>
                      <w:pStyle w:val="Bibliografia"/>
                      <w:rPr>
                        <w:noProof/>
                      </w:rPr>
                    </w:pPr>
                    <w:r>
                      <w:rPr>
                        <w:noProof/>
                      </w:rPr>
                      <w:t xml:space="preserve">[9] </w:t>
                    </w:r>
                  </w:p>
                </w:tc>
                <w:tc>
                  <w:tcPr>
                    <w:tcW w:w="0" w:type="auto"/>
                    <w:tcMar>
                      <w:top w:w="15" w:type="dxa"/>
                      <w:left w:w="15" w:type="dxa"/>
                      <w:bottom w:w="15" w:type="dxa"/>
                      <w:right w:w="15" w:type="dxa"/>
                    </w:tcMar>
                    <w:hideMark/>
                  </w:tcPr>
                  <w:p w14:paraId="6A763F00" w14:textId="77777777" w:rsidR="0076694E" w:rsidRDefault="0076694E">
                    <w:pPr>
                      <w:pStyle w:val="Bibliografia"/>
                      <w:rPr>
                        <w:noProof/>
                      </w:rPr>
                    </w:pPr>
                    <w:r>
                      <w:rPr>
                        <w:noProof/>
                      </w:rPr>
                      <w:t>Di Stasi M., Gaeta M., «Strumenti e modelli per la valutazione degli impatti macroeconomici delle politiche energetico-ambientali,» Rapporto RdS 22013956, Progetto Scenari energetici e supporto alla governance, RSE, Milano, 2022.</w:t>
                    </w:r>
                  </w:p>
                </w:tc>
              </w:tr>
              <w:tr w:rsidR="0076694E" w:rsidRPr="00FA2AB8" w14:paraId="18179555" w14:textId="77777777" w:rsidTr="0076694E">
                <w:trPr>
                  <w:tblCellSpacing w:w="15" w:type="dxa"/>
                </w:trPr>
                <w:tc>
                  <w:tcPr>
                    <w:tcW w:w="50" w:type="pct"/>
                    <w:tcMar>
                      <w:top w:w="15" w:type="dxa"/>
                      <w:left w:w="15" w:type="dxa"/>
                      <w:bottom w:w="15" w:type="dxa"/>
                      <w:right w:w="15" w:type="dxa"/>
                    </w:tcMar>
                    <w:hideMark/>
                  </w:tcPr>
                  <w:p w14:paraId="40CEF792" w14:textId="77777777" w:rsidR="0076694E" w:rsidRDefault="0076694E">
                    <w:pPr>
                      <w:pStyle w:val="Bibliografia"/>
                      <w:rPr>
                        <w:noProof/>
                      </w:rPr>
                    </w:pPr>
                    <w:r>
                      <w:rPr>
                        <w:noProof/>
                      </w:rPr>
                      <w:t xml:space="preserve">[10] </w:t>
                    </w:r>
                  </w:p>
                </w:tc>
                <w:tc>
                  <w:tcPr>
                    <w:tcW w:w="0" w:type="auto"/>
                    <w:tcMar>
                      <w:top w:w="15" w:type="dxa"/>
                      <w:left w:w="15" w:type="dxa"/>
                      <w:bottom w:w="15" w:type="dxa"/>
                      <w:right w:w="15" w:type="dxa"/>
                    </w:tcMar>
                    <w:hideMark/>
                  </w:tcPr>
                  <w:p w14:paraId="5EFC8217" w14:textId="77777777" w:rsidR="0076694E" w:rsidRDefault="0076694E">
                    <w:pPr>
                      <w:pStyle w:val="Bibliografia"/>
                      <w:rPr>
                        <w:noProof/>
                        <w:lang w:val="en-US"/>
                      </w:rPr>
                    </w:pPr>
                    <w:r>
                      <w:rPr>
                        <w:noProof/>
                        <w:lang w:val="en-US"/>
                      </w:rPr>
                      <w:t xml:space="preserve">D. Ojaleye e B. Narayanan, «Identification of Key Sectors in Nigeria – Evidence of Backward and Forward Linkages from Input-Output Analysis,» </w:t>
                    </w:r>
                    <w:r>
                      <w:rPr>
                        <w:i/>
                        <w:iCs/>
                        <w:noProof/>
                        <w:lang w:val="en-US"/>
                      </w:rPr>
                      <w:t xml:space="preserve">SocioEconomic Challenges, </w:t>
                    </w:r>
                    <w:r>
                      <w:rPr>
                        <w:noProof/>
                        <w:lang w:val="en-US"/>
                      </w:rPr>
                      <w:t xml:space="preserve">vol. 6, p. 41–62, 2022. </w:t>
                    </w:r>
                  </w:p>
                </w:tc>
              </w:tr>
              <w:tr w:rsidR="0076694E" w:rsidRPr="00FA2AB8" w14:paraId="3CE73389" w14:textId="77777777" w:rsidTr="0076694E">
                <w:trPr>
                  <w:tblCellSpacing w:w="15" w:type="dxa"/>
                </w:trPr>
                <w:tc>
                  <w:tcPr>
                    <w:tcW w:w="50" w:type="pct"/>
                    <w:tcMar>
                      <w:top w:w="15" w:type="dxa"/>
                      <w:left w:w="15" w:type="dxa"/>
                      <w:bottom w:w="15" w:type="dxa"/>
                      <w:right w:w="15" w:type="dxa"/>
                    </w:tcMar>
                    <w:hideMark/>
                  </w:tcPr>
                  <w:p w14:paraId="5BC8A3B6" w14:textId="77777777" w:rsidR="0076694E" w:rsidRDefault="0076694E">
                    <w:pPr>
                      <w:pStyle w:val="Bibliografia"/>
                      <w:rPr>
                        <w:noProof/>
                      </w:rPr>
                    </w:pPr>
                    <w:r>
                      <w:rPr>
                        <w:noProof/>
                      </w:rPr>
                      <w:t xml:space="preserve">[11] </w:t>
                    </w:r>
                  </w:p>
                </w:tc>
                <w:tc>
                  <w:tcPr>
                    <w:tcW w:w="0" w:type="auto"/>
                    <w:tcMar>
                      <w:top w:w="15" w:type="dxa"/>
                      <w:left w:w="15" w:type="dxa"/>
                      <w:bottom w:w="15" w:type="dxa"/>
                      <w:right w:w="15" w:type="dxa"/>
                    </w:tcMar>
                    <w:hideMark/>
                  </w:tcPr>
                  <w:p w14:paraId="3B3D620C" w14:textId="77777777" w:rsidR="0076694E" w:rsidRDefault="0076694E">
                    <w:pPr>
                      <w:pStyle w:val="Bibliografia"/>
                      <w:rPr>
                        <w:noProof/>
                        <w:lang w:val="en-US"/>
                      </w:rPr>
                    </w:pPr>
                    <w:r>
                      <w:rPr>
                        <w:noProof/>
                        <w:lang w:val="en-US"/>
                      </w:rPr>
                      <w:t xml:space="preserve">«Handbook on Supply and Use Tables and Input-Output Tables with Extensions and Applications,» p. 735. </w:t>
                    </w:r>
                  </w:p>
                </w:tc>
              </w:tr>
              <w:tr w:rsidR="0076694E" w:rsidRPr="00FA2AB8" w14:paraId="51816254" w14:textId="77777777" w:rsidTr="0076694E">
                <w:trPr>
                  <w:tblCellSpacing w:w="15" w:type="dxa"/>
                </w:trPr>
                <w:tc>
                  <w:tcPr>
                    <w:tcW w:w="50" w:type="pct"/>
                    <w:tcMar>
                      <w:top w:w="15" w:type="dxa"/>
                      <w:left w:w="15" w:type="dxa"/>
                      <w:bottom w:w="15" w:type="dxa"/>
                      <w:right w:w="15" w:type="dxa"/>
                    </w:tcMar>
                    <w:hideMark/>
                  </w:tcPr>
                  <w:p w14:paraId="0CB0EC0F" w14:textId="77777777" w:rsidR="0076694E" w:rsidRDefault="0076694E">
                    <w:pPr>
                      <w:pStyle w:val="Bibliografia"/>
                      <w:rPr>
                        <w:noProof/>
                      </w:rPr>
                    </w:pPr>
                    <w:r>
                      <w:rPr>
                        <w:noProof/>
                      </w:rPr>
                      <w:t xml:space="preserve">[12] </w:t>
                    </w:r>
                  </w:p>
                </w:tc>
                <w:tc>
                  <w:tcPr>
                    <w:tcW w:w="0" w:type="auto"/>
                    <w:tcMar>
                      <w:top w:w="15" w:type="dxa"/>
                      <w:left w:w="15" w:type="dxa"/>
                      <w:bottom w:w="15" w:type="dxa"/>
                      <w:right w:w="15" w:type="dxa"/>
                    </w:tcMar>
                    <w:hideMark/>
                  </w:tcPr>
                  <w:p w14:paraId="7A5CB464" w14:textId="77777777" w:rsidR="0076694E" w:rsidRDefault="0076694E">
                    <w:pPr>
                      <w:pStyle w:val="Bibliografia"/>
                      <w:rPr>
                        <w:noProof/>
                        <w:lang w:val="en-US"/>
                      </w:rPr>
                    </w:pPr>
                    <w:r>
                      <w:rPr>
                        <w:noProof/>
                        <w:lang w:val="en-US"/>
                      </w:rPr>
                      <w:t xml:space="preserve">Eurostat : Statistisches Amt der Europäischen Gemeinschaften, Eurostat Manual of Supply, Use and Input-Output Tables, 2008 edition a cura di, Luxembourg: Amt für amtliche Veröffentlichungen der Europäischen Gemeinschaften, 2008. </w:t>
                    </w:r>
                  </w:p>
                </w:tc>
              </w:tr>
            </w:tbl>
            <w:p w14:paraId="6BA6100C" w14:textId="77777777" w:rsidR="0076694E" w:rsidRDefault="0076694E" w:rsidP="0076694E">
              <w:pPr>
                <w:rPr>
                  <w:noProof/>
                  <w:lang w:val="en-US"/>
                </w:rPr>
              </w:pPr>
            </w:p>
            <w:p w14:paraId="5CC28CE6" w14:textId="77777777" w:rsidR="0076694E" w:rsidRDefault="0076694E" w:rsidP="0076694E">
              <w:r>
                <w:fldChar w:fldCharType="end"/>
              </w:r>
            </w:p>
          </w:sdtContent>
        </w:sdt>
      </w:sdtContent>
    </w:sdt>
    <w:p w14:paraId="2EA44D2A" w14:textId="77777777" w:rsidR="0076694E" w:rsidRDefault="0076694E" w:rsidP="0076694E">
      <w:pPr>
        <w:jc w:val="left"/>
        <w:rPr>
          <w:b/>
          <w:caps/>
        </w:rPr>
      </w:pPr>
      <w:r>
        <w:rPr>
          <w:rFonts w:ascii="Times New Roman" w:hAnsi="Times New Roman"/>
          <w:sz w:val="24"/>
          <w:szCs w:val="24"/>
        </w:rPr>
        <w:br w:type="page"/>
      </w:r>
    </w:p>
    <w:p w14:paraId="70311687" w14:textId="77777777" w:rsidR="0076694E" w:rsidRDefault="0076694E" w:rsidP="0076694E">
      <w:pPr>
        <w:pStyle w:val="Titolo1"/>
        <w:numPr>
          <w:ilvl w:val="0"/>
          <w:numId w:val="32"/>
        </w:numPr>
      </w:pPr>
      <w:bookmarkStart w:id="334" w:name="_Ref53586315"/>
      <w:r>
        <w:lastRenderedPageBreak/>
        <w:t>Appendice - Modelli Input-Output</w:t>
      </w:r>
      <w:r>
        <w:fldChar w:fldCharType="begin"/>
      </w:r>
      <w:r>
        <w:instrText xml:space="preserve">"[Fare click qui per inserire il titolo]"  MACROBUTTON  AbbassaLineaBaseTesto "[Fare click qui per inserire il titolo]" </w:instrText>
      </w:r>
      <w:r>
        <w:fldChar w:fldCharType="separate"/>
      </w:r>
      <w:r>
        <w:t>Error! Bookmark not defined.</w:t>
      </w:r>
      <w:r>
        <w:fldChar w:fldCharType="end"/>
      </w:r>
      <w:bookmarkEnd w:id="334"/>
    </w:p>
    <w:p w14:paraId="263A23D1" w14:textId="77777777" w:rsidR="0076694E" w:rsidRDefault="0076694E" w:rsidP="0076694E">
      <w:pPr>
        <w:pStyle w:val="Titolo2"/>
        <w:numPr>
          <w:ilvl w:val="1"/>
          <w:numId w:val="32"/>
        </w:numPr>
      </w:pPr>
      <w:bookmarkStart w:id="335" w:name="_Toc141784611"/>
      <w:bookmarkStart w:id="336" w:name="_Toc141802453"/>
      <w:r>
        <w:t>Le tavole input-output</w:t>
      </w:r>
      <w:bookmarkEnd w:id="335"/>
      <w:bookmarkEnd w:id="336"/>
    </w:p>
    <w:p w14:paraId="1F7CDC9F" w14:textId="77777777" w:rsidR="0076694E" w:rsidRDefault="0076694E" w:rsidP="0076694E">
      <w:pPr>
        <w:pStyle w:val="FirstParagraph"/>
      </w:pPr>
      <w:r>
        <w:t xml:space="preserve">Le tavole input-output sono una rappresentazione delle relazioni economiche di scambio tra settori di un’economia e con l’esterno, in maniera coerente con le principali identità della contabilità economica nazionale. Esse quantificano le grandezze macroeconomiche più rilevanti di un’economia (potenzialmente ad ogni livello amministrativo: regionale, nazionale o sovra-nazionale), tra cui il prodotto interno lordo (PIL), il valore della produzione, il valore aggiunto, i consumi, gli investimenti, le importazioni ed esportazioni L’analisi input-output (IO) si deve a Wassily </w:t>
      </w:r>
      <w:proofErr w:type="spellStart"/>
      <w:r>
        <w:t>Leontief</w:t>
      </w:r>
      <w:proofErr w:type="spellEnd"/>
      <w:r>
        <w:t xml:space="preserve"> che, negli anni 30, sviluppò un primo modello volto a descrivere l’economia degli Stati Uniti </w:t>
      </w:r>
      <w:sdt>
        <w:sdtPr>
          <w:id w:val="1931004630"/>
          <w:citation/>
        </w:sdtPr>
        <w:sdtContent>
          <w:r>
            <w:fldChar w:fldCharType="begin"/>
          </w:r>
          <w:r>
            <w:instrText xml:space="preserve"> CITATION leontief1936 \l 1040 </w:instrText>
          </w:r>
          <w:r>
            <w:fldChar w:fldCharType="separate"/>
          </w:r>
          <w:r>
            <w:rPr>
              <w:noProof/>
            </w:rPr>
            <w:t>[3]</w:t>
          </w:r>
          <w:r>
            <w:fldChar w:fldCharType="end"/>
          </w:r>
        </w:sdtContent>
      </w:sdt>
      <w:r>
        <w:t xml:space="preserve">. Le attività di ricerca di </w:t>
      </w:r>
      <w:proofErr w:type="spellStart"/>
      <w:r>
        <w:t>Leontief</w:t>
      </w:r>
      <w:proofErr w:type="spellEnd"/>
      <w:r>
        <w:t xml:space="preserve"> in questo campo valsero allo scienziato il premio Nobel per l’economia nel 1973. I modelli IO e i modelli da essi derivati sono ormai divenuti uno strumento standard per l’analisi e la pianificazione economica di stati e regioni. Il modello originario, infatti, è stato progressivamente arricchito e migliorato nel corso degli anni, in modo tale da poter meglio rappresentare le transazioni economiche tra i vari soggetti economici, il commercio internazionale e, più recentemente, anche i flussi di energia e le emissioni inquinanti associate ai vari settori</w:t>
      </w:r>
      <w:sdt>
        <w:sdtPr>
          <w:id w:val="-1179496838"/>
          <w:citation/>
        </w:sdtPr>
        <w:sdtContent>
          <w:r>
            <w:fldChar w:fldCharType="begin"/>
          </w:r>
          <w:r>
            <w:instrText xml:space="preserve"> CITATION miller2009 \l 1040 </w:instrText>
          </w:r>
          <w:r>
            <w:fldChar w:fldCharType="separate"/>
          </w:r>
          <w:r>
            <w:rPr>
              <w:noProof/>
            </w:rPr>
            <w:t xml:space="preserve"> [4]</w:t>
          </w:r>
          <w:r>
            <w:fldChar w:fldCharType="end"/>
          </w:r>
        </w:sdtContent>
      </w:sdt>
      <w:r>
        <w:t>.</w:t>
      </w:r>
    </w:p>
    <w:p w14:paraId="1428957C" w14:textId="77777777" w:rsidR="0076694E" w:rsidRDefault="0076694E" w:rsidP="0076694E">
      <w:r>
        <w:t xml:space="preserve">I modelli IO sono costruiti a partire da dati socioeconomici che descrivono l’economia di un paese o regione. Tali dati, generalmente forniti da enti pubblici di statistica (nazionali o internazionali, come ISTAT, EUROSTAT od OCSE) non sono altro che i flussi (espressi in unità monetarie) di prodotti e servizi da un settore all’altro dell’economia (Miller e Blair 2009). I settori considerati nel modello sono variabili e dipendono dai dati a disposizione e uno specifico settore può essere - dati permettendo - ulteriormente suddiviso in sottosettori di interesse, come nel caso della </w:t>
      </w:r>
      <w:r>
        <w:rPr>
          <w:i/>
          <w:iCs/>
        </w:rPr>
        <w:t>gigafactory</w:t>
      </w:r>
      <w:r>
        <w:t xml:space="preserve"> per la produzione di sistemi di accumulo stazionario.</w:t>
      </w:r>
    </w:p>
    <w:p w14:paraId="73FB61BA" w14:textId="77777777" w:rsidR="0076694E" w:rsidRDefault="0076694E" w:rsidP="0076694E">
      <w:r>
        <w:t>Un’economia è caratterizzata da settori produttivi e settori istituzionali. I settori produttivi non sono altro che insiemi di unità locali che producono beni e servizi omogenei. Le tabelle prodotte dall’ISTAT, utilizzate in questo studio, utilizzano la classificazione ATECO07. I settori istituzionali, invece, sono i soggetti economici che prendono le decisioni riguardanti l’attività economica e sono i proprietari dei fattori di produzione.</w:t>
      </w:r>
    </w:p>
    <w:p w14:paraId="0DE118CE"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9804"/>
      </w:tblGrid>
      <w:tr w:rsidR="0076694E" w14:paraId="26FFB481"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0F81509C" w14:textId="6FA4DD3B" w:rsidR="0076694E" w:rsidRDefault="0076694E">
            <w:pPr>
              <w:keepNext/>
              <w:ind w:right="-248" w:hanging="112"/>
              <w:jc w:val="center"/>
            </w:pPr>
            <w:bookmarkStart w:id="337" w:name="fig-io-chiuso"/>
            <w:r>
              <w:rPr>
                <w:noProof/>
              </w:rPr>
              <w:drawing>
                <wp:inline distT="0" distB="0" distL="0" distR="0" wp14:anchorId="0DAA2A3B" wp14:editId="1F287F35">
                  <wp:extent cx="5220970" cy="2983865"/>
                  <wp:effectExtent l="0" t="0" r="0" b="698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0970" cy="2983865"/>
                          </a:xfrm>
                          <a:prstGeom prst="rect">
                            <a:avLst/>
                          </a:prstGeom>
                          <a:noFill/>
                          <a:ln>
                            <a:noFill/>
                          </a:ln>
                        </pic:spPr>
                      </pic:pic>
                    </a:graphicData>
                  </a:graphic>
                </wp:inline>
              </w:drawing>
            </w:r>
          </w:p>
          <w:p w14:paraId="6EFE25DE" w14:textId="77777777" w:rsidR="0076694E" w:rsidRPr="00AF5AD0" w:rsidRDefault="0076694E">
            <w:pPr>
              <w:pStyle w:val="Didascalia"/>
              <w:jc w:val="center"/>
              <w:rPr>
                <w:lang w:val="it-IT"/>
              </w:rPr>
            </w:pPr>
            <w:bookmarkStart w:id="338" w:name="_Ref141785708"/>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1</w:t>
            </w:r>
            <w:r>
              <w:fldChar w:fldCharType="end"/>
            </w:r>
            <w:bookmarkEnd w:id="338"/>
            <w:r w:rsidRPr="00AF5AD0">
              <w:rPr>
                <w:lang w:val="it-IT"/>
              </w:rPr>
              <w:t xml:space="preserve"> - Esempio semplificato di tabella input-output nel caso di economia chiusa</w:t>
            </w:r>
          </w:p>
        </w:tc>
        <w:bookmarkEnd w:id="337"/>
      </w:tr>
    </w:tbl>
    <w:p w14:paraId="3ABC8045" w14:textId="77777777" w:rsidR="0076694E" w:rsidRDefault="0076694E" w:rsidP="0076694E">
      <w:pPr>
        <w:pStyle w:val="Corpotesto"/>
      </w:pPr>
    </w:p>
    <w:p w14:paraId="6C91B4E0" w14:textId="77777777" w:rsidR="0076694E" w:rsidRDefault="0076694E" w:rsidP="0076694E">
      <w:r>
        <w:t xml:space="preserve">Poiché la struttura matematica di un modello IO è costituita da un set di </w:t>
      </w:r>
      <m:oMath>
        <m:r>
          <w:rPr>
            <w:rFonts w:ascii="Cambria Math" w:hAnsi="Cambria Math"/>
          </w:rPr>
          <m:t>n</m:t>
        </m:r>
      </m:oMath>
      <w:r>
        <w:t xml:space="preserve"> equazioni lineari con </w:t>
      </w:r>
      <m:oMath>
        <m:r>
          <w:rPr>
            <w:rFonts w:ascii="Cambria Math" w:hAnsi="Cambria Math"/>
          </w:rPr>
          <m:t>n</m:t>
        </m:r>
      </m:oMath>
      <w:r>
        <w:t xml:space="preserve"> incognite, può essere rappresentata con una struttura matriciale (vedi </w:t>
      </w:r>
      <w:hyperlink r:id="rId52" w:anchor="fig-io-chiuso" w:history="1">
        <w:r>
          <w:rPr>
            <w:rStyle w:val="Collegamentoipertestuale"/>
          </w:rPr>
          <w:fldChar w:fldCharType="begin"/>
        </w:r>
        <w:r>
          <w:rPr>
            <w:rStyle w:val="Collegamentoipertestuale"/>
          </w:rPr>
          <w:instrText xml:space="preserve"> REF _Ref141785708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1</w:t>
        </w:r>
        <w:r>
          <w:rPr>
            <w:rStyle w:val="Collegamentoipertestuale"/>
          </w:rPr>
          <w:fldChar w:fldCharType="end"/>
        </w:r>
      </w:hyperlink>
      <w:r>
        <w:t xml:space="preserve">). Il fulcro di qualsiasi modello IO è rappresentato dalla tavola IO, ovverosia una matrice a doppia entrata contenente tutti gli scambi (transazioni) tra i vari settori industriali e istituzionali dell’economia. Il cuore della tavola è una matrice quadrata, detta delle transazioni interindustriali, che </w:t>
      </w:r>
      <w:r>
        <w:lastRenderedPageBreak/>
        <w:t xml:space="preserve">rappresenta i flussi economici tra i vari settori dell’economia: le righe rappresentano la distribuzione dell’output del settore </w:t>
      </w:r>
      <m:oMath>
        <m:r>
          <w:rPr>
            <w:rFonts w:ascii="Cambria Math" w:hAnsi="Cambria Math"/>
          </w:rPr>
          <m:t>i</m:t>
        </m:r>
        <m:r>
          <m:rPr>
            <m:sty m:val="p"/>
          </m:rPr>
          <w:rPr>
            <w:rFonts w:ascii="Cambria Math" w:hAnsi="Cambria Math"/>
          </w:rPr>
          <m:t>-</m:t>
        </m:r>
        <m:r>
          <w:rPr>
            <w:rFonts w:ascii="Cambria Math" w:hAnsi="Cambria Math"/>
          </w:rPr>
          <m:t>esimo</m:t>
        </m:r>
      </m:oMath>
      <w:r>
        <w:t xml:space="preserve"> (a quali settori il settore </w:t>
      </w:r>
      <m:oMath>
        <m:r>
          <w:rPr>
            <w:rFonts w:ascii="Cambria Math" w:hAnsi="Cambria Math"/>
          </w:rPr>
          <m:t>i</m:t>
        </m:r>
      </m:oMath>
      <w:r>
        <w:t xml:space="preserve"> vende il proprio output), mentre le colonne la provenienza degli input utilizzati dal settore </w:t>
      </w:r>
      <m:oMath>
        <m:r>
          <w:rPr>
            <w:rFonts w:ascii="Cambria Math" w:hAnsi="Cambria Math"/>
          </w:rPr>
          <m:t>j</m:t>
        </m:r>
        <m:r>
          <m:rPr>
            <m:sty m:val="p"/>
          </m:rPr>
          <w:rPr>
            <w:rFonts w:ascii="Cambria Math" w:hAnsi="Cambria Math"/>
          </w:rPr>
          <m:t>-</m:t>
        </m:r>
        <m:r>
          <w:rPr>
            <w:rFonts w:ascii="Cambria Math" w:hAnsi="Cambria Math"/>
          </w:rPr>
          <m:t>esimo</m:t>
        </m:r>
      </m:oMath>
      <w:r>
        <w:t xml:space="preserve"> (da quali settori il settore </w:t>
      </w:r>
      <m:oMath>
        <m:r>
          <w:rPr>
            <w:rFonts w:ascii="Cambria Math" w:hAnsi="Cambria Math"/>
          </w:rPr>
          <m:t>j</m:t>
        </m:r>
      </m:oMath>
      <w:r>
        <w:t xml:space="preserve"> acquista i propri input). Poiché una parte dell’output viene venduto direttamente ai consumatori finali, la tabella viene arricchita tramite l’aggiunta di colonne volte a rappresentare la domanda finale di beni e servizi da parte delle famiglie e del settore pubblico, gli investimenti e le esportazioni nette. Righe aggiuntive, invece, rappresentano il valore aggiunto e le sue componenti e rappresentano gli input non-industriali della produzione: lavoro, ammortamenti, imposte indirette nette e importazioni (Miller e Blair 2009). La </w:t>
      </w:r>
      <w:hyperlink r:id="rId53" w:anchor="fig-scambi-chiuso" w:history="1">
        <w:r>
          <w:rPr>
            <w:rStyle w:val="Collegamentoipertestuale"/>
          </w:rPr>
          <w:fldChar w:fldCharType="begin"/>
        </w:r>
        <w:r>
          <w:rPr>
            <w:rStyle w:val="Collegamentoipertestuale"/>
          </w:rPr>
          <w:instrText xml:space="preserve"> REF _Ref141786142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2</w:t>
        </w:r>
        <w:r>
          <w:rPr>
            <w:rStyle w:val="Collegamentoipertestuale"/>
          </w:rPr>
          <w:fldChar w:fldCharType="end"/>
        </w:r>
      </w:hyperlink>
      <w:r>
        <w:t xml:space="preserve"> rappresenta la struttura degli scambi intersettoriali in un’economia chiusa.</w:t>
      </w:r>
    </w:p>
    <w:p w14:paraId="2CD4DF1A"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9804"/>
      </w:tblGrid>
      <w:tr w:rsidR="0076694E" w14:paraId="000614B5"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7D7FA74F" w14:textId="0B7A07A8" w:rsidR="0076694E" w:rsidRDefault="0076694E">
            <w:pPr>
              <w:keepNext/>
              <w:jc w:val="center"/>
            </w:pPr>
            <w:bookmarkStart w:id="339" w:name="fig-scambi-chiuso"/>
            <w:r>
              <w:rPr>
                <w:noProof/>
              </w:rPr>
              <w:drawing>
                <wp:inline distT="0" distB="0" distL="0" distR="0" wp14:anchorId="5422C45E" wp14:editId="4A7F29F9">
                  <wp:extent cx="5220970" cy="3655695"/>
                  <wp:effectExtent l="0" t="0" r="0" b="190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0970" cy="3655695"/>
                          </a:xfrm>
                          <a:prstGeom prst="rect">
                            <a:avLst/>
                          </a:prstGeom>
                          <a:noFill/>
                          <a:ln>
                            <a:noFill/>
                          </a:ln>
                        </pic:spPr>
                      </pic:pic>
                    </a:graphicData>
                  </a:graphic>
                </wp:inline>
              </w:drawing>
            </w:r>
          </w:p>
          <w:p w14:paraId="25426AC0" w14:textId="77777777" w:rsidR="0076694E" w:rsidRPr="00AF5AD0" w:rsidRDefault="0076694E">
            <w:pPr>
              <w:pStyle w:val="Didascalia"/>
              <w:jc w:val="center"/>
              <w:rPr>
                <w:lang w:val="it-IT"/>
              </w:rPr>
            </w:pPr>
            <w:bookmarkStart w:id="340" w:name="_Ref141786142"/>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2</w:t>
            </w:r>
            <w:r>
              <w:fldChar w:fldCharType="end"/>
            </w:r>
            <w:bookmarkEnd w:id="340"/>
            <w:r w:rsidRPr="00AF5AD0">
              <w:rPr>
                <w:lang w:val="it-IT"/>
              </w:rPr>
              <w:t xml:space="preserve"> - Struttura degli scambi in un’economia chiusa</w:t>
            </w:r>
          </w:p>
        </w:tc>
        <w:bookmarkEnd w:id="339"/>
      </w:tr>
    </w:tbl>
    <w:p w14:paraId="045505C6" w14:textId="77777777" w:rsidR="0076694E" w:rsidRDefault="0076694E" w:rsidP="0076694E">
      <w:pPr>
        <w:pStyle w:val="Corpotesto"/>
      </w:pPr>
    </w:p>
    <w:p w14:paraId="4CCB423D" w14:textId="77777777" w:rsidR="0076694E" w:rsidRDefault="0076694E" w:rsidP="0076694E">
      <w:r>
        <w:t>Poiché non è realistico pensare che i settori di un’economia utilizzino solamente input provenienti da altri settori della stessa economia (o che venda i suoi output solamente ad attori domestici), la tabella può essere estesa in modo tale da tenere conto di importazioni ed esportazioni intermedie e finali.</w:t>
      </w:r>
    </w:p>
    <w:p w14:paraId="2CB90655"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9804"/>
      </w:tblGrid>
      <w:tr w:rsidR="0076694E" w14:paraId="1ABB63E9"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5134A8EB" w14:textId="27112810" w:rsidR="0076694E" w:rsidRDefault="0076694E">
            <w:pPr>
              <w:keepNext/>
              <w:jc w:val="center"/>
            </w:pPr>
            <w:bookmarkStart w:id="341" w:name="fig-modello-io-open"/>
            <w:r>
              <w:rPr>
                <w:noProof/>
              </w:rPr>
              <w:lastRenderedPageBreak/>
              <w:drawing>
                <wp:inline distT="0" distB="0" distL="0" distR="0" wp14:anchorId="54D4270F" wp14:editId="4D0DD780">
                  <wp:extent cx="5220970" cy="2698750"/>
                  <wp:effectExtent l="0" t="0" r="0" b="63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0970" cy="2698750"/>
                          </a:xfrm>
                          <a:prstGeom prst="rect">
                            <a:avLst/>
                          </a:prstGeom>
                          <a:noFill/>
                          <a:ln>
                            <a:noFill/>
                          </a:ln>
                        </pic:spPr>
                      </pic:pic>
                    </a:graphicData>
                  </a:graphic>
                </wp:inline>
              </w:drawing>
            </w:r>
          </w:p>
          <w:p w14:paraId="6C41287E" w14:textId="77777777" w:rsidR="0076694E" w:rsidRPr="00AF5AD0" w:rsidRDefault="0076694E">
            <w:pPr>
              <w:pStyle w:val="Didascalia"/>
              <w:jc w:val="center"/>
              <w:rPr>
                <w:lang w:val="it-IT"/>
              </w:rPr>
            </w:pPr>
            <w:bookmarkStart w:id="342" w:name="_Ref141786181"/>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3</w:t>
            </w:r>
            <w:r>
              <w:fldChar w:fldCharType="end"/>
            </w:r>
            <w:bookmarkEnd w:id="342"/>
            <w:r w:rsidRPr="00AF5AD0">
              <w:rPr>
                <w:lang w:val="it-IT"/>
              </w:rPr>
              <w:t xml:space="preserve"> - Tavola IO di un’economia aperta</w:t>
            </w:r>
          </w:p>
        </w:tc>
        <w:bookmarkEnd w:id="341"/>
      </w:tr>
    </w:tbl>
    <w:p w14:paraId="21F4981F" w14:textId="77777777" w:rsidR="0076694E" w:rsidRDefault="0076694E" w:rsidP="0076694E">
      <w:pPr>
        <w:pStyle w:val="Corpotesto"/>
      </w:pPr>
    </w:p>
    <w:p w14:paraId="3F7C92C3" w14:textId="77777777" w:rsidR="0076694E" w:rsidRDefault="0076694E" w:rsidP="0076694E">
      <w:r>
        <w:t xml:space="preserve">La </w:t>
      </w:r>
      <w:hyperlink r:id="rId56" w:anchor="fig-modello-io-open" w:history="1">
        <w:r>
          <w:rPr>
            <w:rStyle w:val="Collegamentoipertestuale"/>
          </w:rPr>
          <w:fldChar w:fldCharType="begin"/>
        </w:r>
        <w:r>
          <w:rPr>
            <w:rStyle w:val="Collegamentoipertestuale"/>
          </w:rPr>
          <w:instrText xml:space="preserve"> REF _Ref141786181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3</w:t>
        </w:r>
        <w:r>
          <w:rPr>
            <w:rStyle w:val="Collegamentoipertestuale"/>
          </w:rPr>
          <w:fldChar w:fldCharType="end"/>
        </w:r>
      </w:hyperlink>
      <w:r>
        <w:t xml:space="preserve"> rappresenta la tabella IO di un’economia aperta. In questo caso, la struttura degli scambi diventa più complessa, come rappresentato nella </w:t>
      </w:r>
      <w:hyperlink r:id="rId57" w:anchor="fig-scambi-aperto" w:history="1">
        <w:r>
          <w:rPr>
            <w:rStyle w:val="Collegamentoipertestuale"/>
          </w:rPr>
          <w:fldChar w:fldCharType="begin"/>
        </w:r>
        <w:r>
          <w:rPr>
            <w:rStyle w:val="Collegamentoipertestuale"/>
          </w:rPr>
          <w:instrText xml:space="preserve"> REF _Ref141786358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4</w:t>
        </w:r>
        <w:r>
          <w:rPr>
            <w:rStyle w:val="Collegamentoipertestuale"/>
          </w:rPr>
          <w:fldChar w:fldCharType="end"/>
        </w:r>
      </w:hyperlink>
      <w:r>
        <w:t>.</w:t>
      </w:r>
    </w:p>
    <w:p w14:paraId="291710D8"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9804"/>
      </w:tblGrid>
      <w:tr w:rsidR="0076694E" w14:paraId="74593B09"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74EDE550" w14:textId="47B0A790" w:rsidR="0076694E" w:rsidRDefault="0076694E">
            <w:pPr>
              <w:keepNext/>
              <w:jc w:val="center"/>
            </w:pPr>
            <w:bookmarkStart w:id="343" w:name="fig-scambi-aperto"/>
            <w:r>
              <w:rPr>
                <w:noProof/>
              </w:rPr>
              <w:drawing>
                <wp:inline distT="0" distB="0" distL="0" distR="0" wp14:anchorId="69EB4D47" wp14:editId="118F760E">
                  <wp:extent cx="5220970" cy="284099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0970" cy="2840990"/>
                          </a:xfrm>
                          <a:prstGeom prst="rect">
                            <a:avLst/>
                          </a:prstGeom>
                          <a:noFill/>
                          <a:ln>
                            <a:noFill/>
                          </a:ln>
                        </pic:spPr>
                      </pic:pic>
                    </a:graphicData>
                  </a:graphic>
                </wp:inline>
              </w:drawing>
            </w:r>
          </w:p>
          <w:p w14:paraId="65832CC4" w14:textId="77777777" w:rsidR="0076694E" w:rsidRPr="00AF5AD0" w:rsidRDefault="0076694E">
            <w:pPr>
              <w:pStyle w:val="Didascalia"/>
              <w:jc w:val="center"/>
              <w:rPr>
                <w:lang w:val="it-IT"/>
              </w:rPr>
            </w:pPr>
            <w:bookmarkStart w:id="344" w:name="_Ref141786358"/>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4</w:t>
            </w:r>
            <w:r>
              <w:fldChar w:fldCharType="end"/>
            </w:r>
            <w:bookmarkEnd w:id="344"/>
            <w:r w:rsidRPr="00AF5AD0">
              <w:rPr>
                <w:lang w:val="it-IT"/>
              </w:rPr>
              <w:t xml:space="preserve"> - Struttura degli scambi in un’economia aperta</w:t>
            </w:r>
          </w:p>
        </w:tc>
        <w:bookmarkEnd w:id="343"/>
      </w:tr>
    </w:tbl>
    <w:p w14:paraId="1E3AAE53" w14:textId="77777777" w:rsidR="0076694E" w:rsidRDefault="0076694E" w:rsidP="0076694E">
      <w:pPr>
        <w:pStyle w:val="Corpotesto"/>
      </w:pPr>
    </w:p>
    <w:p w14:paraId="4C3E68EA" w14:textId="77777777" w:rsidR="0076694E" w:rsidRDefault="0076694E" w:rsidP="0076694E">
      <w:r>
        <w:t xml:space="preserve">I consumatori finali, oltre a consumare beni prodotti dai settori dell’economia nazionale consumano anche beni prodotti altrove e importati. Per tenere conto di questo fattore e dell’esistenza delle scorte, la tabella IO può essere ulteriormente ampliata, come mostra la </w:t>
      </w:r>
      <w:hyperlink r:id="rId59" w:anchor="fig-modello-io-completo" w:history="1">
        <w:r>
          <w:rPr>
            <w:rStyle w:val="Collegamentoipertestuale"/>
          </w:rPr>
          <w:fldChar w:fldCharType="begin"/>
        </w:r>
        <w:r>
          <w:rPr>
            <w:rStyle w:val="Collegamentoipertestuale"/>
          </w:rPr>
          <w:instrText xml:space="preserve"> REF _Ref141786386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5</w:t>
        </w:r>
        <w:r>
          <w:rPr>
            <w:rStyle w:val="Collegamentoipertestuale"/>
          </w:rPr>
          <w:fldChar w:fldCharType="end"/>
        </w:r>
      </w:hyperlink>
      <w:r>
        <w:t>.</w:t>
      </w:r>
    </w:p>
    <w:p w14:paraId="114BACC8"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9804"/>
      </w:tblGrid>
      <w:tr w:rsidR="0076694E" w14:paraId="5A16E16A"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1F302AFB" w14:textId="289D72B9" w:rsidR="0076694E" w:rsidRDefault="0076694E">
            <w:pPr>
              <w:keepNext/>
              <w:jc w:val="center"/>
            </w:pPr>
            <w:bookmarkStart w:id="345" w:name="fig-modello-io-completo"/>
            <w:r>
              <w:rPr>
                <w:noProof/>
              </w:rPr>
              <w:lastRenderedPageBreak/>
              <w:drawing>
                <wp:inline distT="0" distB="0" distL="0" distR="0" wp14:anchorId="03008D0A" wp14:editId="7F923F90">
                  <wp:extent cx="5220970" cy="3041650"/>
                  <wp:effectExtent l="0" t="0" r="0" b="635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0970" cy="3041650"/>
                          </a:xfrm>
                          <a:prstGeom prst="rect">
                            <a:avLst/>
                          </a:prstGeom>
                          <a:noFill/>
                          <a:ln>
                            <a:noFill/>
                          </a:ln>
                        </pic:spPr>
                      </pic:pic>
                    </a:graphicData>
                  </a:graphic>
                </wp:inline>
              </w:drawing>
            </w:r>
          </w:p>
          <w:p w14:paraId="15EDAD1D" w14:textId="77777777" w:rsidR="0076694E" w:rsidRPr="00AF5AD0" w:rsidRDefault="0076694E">
            <w:pPr>
              <w:pStyle w:val="Didascalia"/>
              <w:jc w:val="center"/>
              <w:rPr>
                <w:lang w:val="it-IT"/>
              </w:rPr>
            </w:pPr>
            <w:bookmarkStart w:id="346" w:name="_Ref141786386"/>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5</w:t>
            </w:r>
            <w:r>
              <w:fldChar w:fldCharType="end"/>
            </w:r>
            <w:bookmarkEnd w:id="346"/>
            <w:r w:rsidRPr="00AF5AD0">
              <w:rPr>
                <w:lang w:val="it-IT"/>
              </w:rPr>
              <w:t xml:space="preserve"> - Modello input-output “aperto” con importazione di beni per il consumo finale e scorte</w:t>
            </w:r>
          </w:p>
        </w:tc>
        <w:bookmarkEnd w:id="345"/>
      </w:tr>
    </w:tbl>
    <w:p w14:paraId="3AD27BF8" w14:textId="77777777" w:rsidR="0076694E" w:rsidRDefault="0076694E" w:rsidP="0076694E">
      <w:pPr>
        <w:pStyle w:val="Corpotesto"/>
      </w:pPr>
    </w:p>
    <w:p w14:paraId="37EAB87A" w14:textId="77777777" w:rsidR="0076694E" w:rsidRDefault="0076694E" w:rsidP="0076694E">
      <w:r>
        <w:t>Le colonne della matrice sono le “ricette tecniche” dei vari settori (somma delle componenti importate ed esportate). Le righe sono invece la destinazione, intermedia, finale e di export di un determinato settore.</w:t>
      </w:r>
    </w:p>
    <w:p w14:paraId="42B402ED" w14:textId="77777777" w:rsidR="0076694E" w:rsidRDefault="0076694E" w:rsidP="0076694E">
      <w:pPr>
        <w:pStyle w:val="Titolo2"/>
        <w:numPr>
          <w:ilvl w:val="1"/>
          <w:numId w:val="32"/>
        </w:numPr>
      </w:pPr>
      <w:bookmarkStart w:id="347" w:name="sec-tavole-io"/>
      <w:bookmarkStart w:id="348" w:name="_Toc141784612"/>
      <w:bookmarkStart w:id="349" w:name="_Toc141802454"/>
      <w:bookmarkEnd w:id="347"/>
      <w:r>
        <w:t>Dalla tabella al modello input-output</w:t>
      </w:r>
      <w:bookmarkEnd w:id="348"/>
      <w:bookmarkEnd w:id="349"/>
    </w:p>
    <w:p w14:paraId="0EE11970" w14:textId="77777777" w:rsidR="0076694E" w:rsidRDefault="0076694E" w:rsidP="0076694E">
      <w:pPr>
        <w:pStyle w:val="FirstParagraph"/>
      </w:pPr>
      <w:r>
        <w:t>Per passare dalla tabella IO a un modello vero e proprio è necessario:</w:t>
      </w:r>
    </w:p>
    <w:p w14:paraId="6C99A145" w14:textId="77777777" w:rsidR="0076694E" w:rsidRDefault="0076694E" w:rsidP="0076694E">
      <w:pPr>
        <w:pStyle w:val="Compact"/>
        <w:numPr>
          <w:ilvl w:val="0"/>
          <w:numId w:val="35"/>
        </w:numPr>
      </w:pPr>
      <w:r>
        <w:t>definire le relazioni causali tra gli agenti economici riguardo un determinato fenomeno (teoria economica),</w:t>
      </w:r>
    </w:p>
    <w:p w14:paraId="5CCCCE20" w14:textId="77777777" w:rsidR="0076694E" w:rsidRDefault="0076694E" w:rsidP="0076694E">
      <w:pPr>
        <w:pStyle w:val="Compact"/>
        <w:numPr>
          <w:ilvl w:val="0"/>
          <w:numId w:val="35"/>
        </w:numPr>
      </w:pPr>
      <w:r>
        <w:t>specificare la forma funzionale di tali relazioni,</w:t>
      </w:r>
    </w:p>
    <w:p w14:paraId="380C776B" w14:textId="77777777" w:rsidR="0076694E" w:rsidRDefault="0076694E" w:rsidP="0076694E">
      <w:pPr>
        <w:pStyle w:val="Compact"/>
        <w:numPr>
          <w:ilvl w:val="0"/>
          <w:numId w:val="35"/>
        </w:numPr>
      </w:pPr>
      <w:r>
        <w:t>quantificare la relazione causale.</w:t>
      </w:r>
    </w:p>
    <w:p w14:paraId="514E1CE3" w14:textId="77777777" w:rsidR="0076694E" w:rsidRDefault="0076694E" w:rsidP="0076694E">
      <w:pPr>
        <w:pStyle w:val="FirstParagraph"/>
      </w:pPr>
      <w:r>
        <w:t xml:space="preserve">La quantificazione avviene tramite i parametri delle relazioni causali. Di fatto, il modello permette di passare da una situazione contabile (desunta dai conti nazionali) </w:t>
      </w:r>
      <w:r>
        <w:rPr>
          <w:i/>
          <w:iCs/>
        </w:rPr>
        <w:t>ex ante</w:t>
      </w:r>
      <w:r>
        <w:t xml:space="preserve"> a una rappresentazione economica </w:t>
      </w:r>
      <w:r>
        <w:rPr>
          <w:i/>
          <w:iCs/>
        </w:rPr>
        <w:t>ex post</w:t>
      </w:r>
      <w:r>
        <w:t>. Il modello IO si basa sull’identità contabile:</w:t>
      </w:r>
    </w:p>
    <w:p w14:paraId="3CB70236"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47E5893A" w14:textId="77777777" w:rsidTr="0076694E">
        <w:tc>
          <w:tcPr>
            <w:tcW w:w="7371" w:type="dxa"/>
            <w:hideMark/>
          </w:tcPr>
          <w:p w14:paraId="53DCB1F9" w14:textId="77777777" w:rsidR="0076694E" w:rsidRDefault="0076694E">
            <m:oMathPara>
              <m:oMath>
                <m:r>
                  <w:rPr>
                    <w:rFonts w:ascii="Cambria Math" w:hAnsi="Cambria Math"/>
                  </w:rPr>
                  <m:t>X</m:t>
                </m:r>
                <m:r>
                  <m:rPr>
                    <m:sty m:val="p"/>
                  </m:rPr>
                  <w:rPr>
                    <w:rFonts w:ascii="Cambria Math" w:hAnsi="Cambria Math"/>
                  </w:rPr>
                  <m:t>=</m:t>
                </m:r>
                <m:r>
                  <w:rPr>
                    <w:rFonts w:ascii="Cambria Math" w:hAnsi="Cambria Math"/>
                  </w:rPr>
                  <m:t>D</m:t>
                </m:r>
              </m:oMath>
            </m:oMathPara>
          </w:p>
        </w:tc>
        <w:tc>
          <w:tcPr>
            <w:tcW w:w="556" w:type="dxa"/>
            <w:hideMark/>
          </w:tcPr>
          <w:p w14:paraId="54A48DEC"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1</w:t>
            </w:r>
            <w:r>
              <w:fldChar w:fldCharType="end"/>
            </w:r>
          </w:p>
        </w:tc>
      </w:tr>
    </w:tbl>
    <w:p w14:paraId="4BCE3E87" w14:textId="77777777" w:rsidR="0076694E" w:rsidRDefault="0076694E" w:rsidP="0076694E">
      <w:pPr>
        <w:pStyle w:val="FirstParagraph"/>
      </w:pPr>
    </w:p>
    <w:p w14:paraId="42418D52" w14:textId="77777777" w:rsidR="0076694E" w:rsidRDefault="0076694E" w:rsidP="0076694E">
      <w:pPr>
        <w:pStyle w:val="FirstParagraph"/>
      </w:pPr>
      <w:r>
        <w:t xml:space="preserve">dove </w:t>
      </w:r>
      <m:oMath>
        <m:r>
          <w:rPr>
            <w:rFonts w:ascii="Cambria Math" w:hAnsi="Cambria Math"/>
          </w:rPr>
          <m:t>X</m:t>
        </m:r>
      </m:oMath>
      <w:r>
        <w:t xml:space="preserve"> è l’output e </w:t>
      </w:r>
      <m:oMath>
        <m:r>
          <w:rPr>
            <w:rFonts w:ascii="Cambria Math" w:hAnsi="Cambria Math"/>
          </w:rPr>
          <m:t>D</m:t>
        </m:r>
      </m:oMath>
      <w:r>
        <w:t xml:space="preserve"> è la domanda. Andando a scomporre output e domanda nelle rispettive componenti si ha:</w:t>
      </w:r>
    </w:p>
    <w:p w14:paraId="67D7592E"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6ABC696A" w14:textId="77777777" w:rsidTr="0076694E">
        <w:tc>
          <w:tcPr>
            <w:tcW w:w="7371" w:type="dxa"/>
            <w:hideMark/>
          </w:tcPr>
          <w:p w14:paraId="4B85241C" w14:textId="77777777" w:rsidR="0076694E" w:rsidRDefault="0076694E">
            <m:oMathPara>
              <m:oMath>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SC</m:t>
                </m:r>
              </m:oMath>
            </m:oMathPara>
          </w:p>
        </w:tc>
        <w:bookmarkStart w:id="350" w:name="_Ref141786622"/>
        <w:tc>
          <w:tcPr>
            <w:tcW w:w="556" w:type="dxa"/>
            <w:hideMark/>
          </w:tcPr>
          <w:p w14:paraId="4DC71D50"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2</w:t>
            </w:r>
            <w:r>
              <w:fldChar w:fldCharType="end"/>
            </w:r>
            <w:bookmarkEnd w:id="350"/>
          </w:p>
        </w:tc>
      </w:tr>
    </w:tbl>
    <w:p w14:paraId="5925022A" w14:textId="77777777" w:rsidR="0076694E" w:rsidRDefault="0076694E" w:rsidP="0076694E"/>
    <w:p w14:paraId="7BD0EC5B" w14:textId="77777777" w:rsidR="0076694E" w:rsidRDefault="0076694E" w:rsidP="0076694E">
      <w:pPr>
        <w:pStyle w:val="FirstParagraph"/>
      </w:pPr>
      <w:r>
        <w:t xml:space="preserve">dove </w:t>
      </w:r>
      <m:oMath>
        <m:r>
          <w:rPr>
            <w:rFonts w:ascii="Cambria Math" w:hAnsi="Cambria Math"/>
          </w:rPr>
          <m:t>Y</m:t>
        </m:r>
      </m:oMath>
      <w:r>
        <w:t xml:space="preserve"> è il valore aggiunto, </w:t>
      </w:r>
      <m:oMath>
        <m:r>
          <w:rPr>
            <w:rFonts w:ascii="Cambria Math" w:hAnsi="Cambria Math"/>
          </w:rPr>
          <m:t>Z</m:t>
        </m:r>
      </m:oMath>
      <w:r>
        <w:t xml:space="preserve"> sono gli scambi intermedi, </w:t>
      </w:r>
      <m:oMath>
        <m:r>
          <w:rPr>
            <w:rFonts w:ascii="Cambria Math" w:hAnsi="Cambria Math"/>
          </w:rPr>
          <m:t>C</m:t>
        </m:r>
      </m:oMath>
      <w:r>
        <w:t xml:space="preserve"> è il consumo, </w:t>
      </w:r>
      <m:oMath>
        <m:r>
          <w:rPr>
            <w:rFonts w:ascii="Cambria Math" w:hAnsi="Cambria Math"/>
          </w:rPr>
          <m:t>I</m:t>
        </m:r>
      </m:oMath>
      <w:r>
        <w:t xml:space="preserve"> sono gli investimenti, </w:t>
      </w:r>
      <m:oMath>
        <m:r>
          <w:rPr>
            <w:rFonts w:ascii="Cambria Math" w:hAnsi="Cambria Math"/>
          </w:rPr>
          <m:t>M</m:t>
        </m:r>
      </m:oMath>
      <w:r>
        <w:t xml:space="preserve"> sono le importazioni, </w:t>
      </w:r>
      <m:oMath>
        <m:r>
          <w:rPr>
            <w:rFonts w:ascii="Cambria Math" w:hAnsi="Cambria Math"/>
          </w:rPr>
          <m:t>E</m:t>
        </m:r>
      </m:oMath>
      <w:r>
        <w:t xml:space="preserve"> le esportazioni e </w:t>
      </w:r>
      <m:oMath>
        <m:r>
          <w:rPr>
            <w:rFonts w:ascii="Cambria Math" w:hAnsi="Cambria Math"/>
          </w:rPr>
          <m:t>SC</m:t>
        </m:r>
      </m:oMath>
      <w:r>
        <w:t xml:space="preserve"> la variazione delle scorte. Semplificando la </w:t>
      </w:r>
      <w:hyperlink r:id="rId61" w:anchor="eq-io-identity2" w:history="1">
        <w:r>
          <w:rPr>
            <w:rStyle w:val="Collegamentoipertestuale"/>
          </w:rPr>
          <w:fldChar w:fldCharType="begin"/>
        </w:r>
        <w:r>
          <w:rPr>
            <w:rStyle w:val="Collegamentoipertestuale"/>
          </w:rPr>
          <w:instrText xml:space="preserve"> REF _Ref141786622 \h </w:instrText>
        </w:r>
        <w:r>
          <w:rPr>
            <w:rStyle w:val="Collegamentoipertestuale"/>
          </w:rPr>
        </w:r>
        <w:r>
          <w:rPr>
            <w:rStyle w:val="Collegamentoipertestuale"/>
          </w:rPr>
          <w:fldChar w:fldCharType="separate"/>
        </w:r>
        <w:r>
          <w:rPr>
            <w:rStyle w:val="Collegamentoipertestuale"/>
            <w:noProof/>
          </w:rPr>
          <w:t>3</w:t>
        </w:r>
        <w:r>
          <w:rPr>
            <w:rStyle w:val="Collegamentoipertestuale"/>
          </w:rPr>
          <w:t>.</w:t>
        </w:r>
        <w:r>
          <w:rPr>
            <w:rStyle w:val="Collegamentoipertestuale"/>
            <w:noProof/>
          </w:rPr>
          <w:t>2</w:t>
        </w:r>
        <w:r>
          <w:rPr>
            <w:rStyle w:val="Collegamentoipertestuale"/>
          </w:rPr>
          <w:fldChar w:fldCharType="end"/>
        </w:r>
      </w:hyperlink>
      <w:r>
        <w:t xml:space="preserve"> si ha: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44EE72D9" w14:textId="77777777" w:rsidTr="0076694E">
        <w:tc>
          <w:tcPr>
            <w:tcW w:w="7371" w:type="dxa"/>
            <w:hideMark/>
          </w:tcPr>
          <w:p w14:paraId="19085CDE" w14:textId="77777777" w:rsidR="0076694E" w:rsidRDefault="0076694E">
            <m:oMathPara>
              <m:oMath>
                <m:r>
                  <w:rPr>
                    <w:rFonts w:ascii="Cambria Math" w:hAnsi="Cambria Math"/>
                  </w:rPr>
                  <m:t>Y</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SC</m:t>
                </m:r>
              </m:oMath>
            </m:oMathPara>
          </w:p>
        </w:tc>
        <w:tc>
          <w:tcPr>
            <w:tcW w:w="556" w:type="dxa"/>
            <w:hideMark/>
          </w:tcPr>
          <w:p w14:paraId="70DF6339"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3</w:t>
            </w:r>
            <w:r>
              <w:fldChar w:fldCharType="end"/>
            </w:r>
          </w:p>
        </w:tc>
      </w:tr>
    </w:tbl>
    <w:p w14:paraId="0AB8D377" w14:textId="77777777" w:rsidR="0076694E" w:rsidRDefault="0076694E" w:rsidP="0076694E"/>
    <w:p w14:paraId="6F952D88" w14:textId="77777777" w:rsidR="0076694E" w:rsidRDefault="0076694E" w:rsidP="0076694E">
      <w:pPr>
        <w:pStyle w:val="FirstParagraph"/>
      </w:pPr>
      <w:r>
        <w:t>Questa identità deve essere sempre soddisfatta nei modelli IO e significa che, per ciascun settore, la produzione è uguale alla somma degli input intermedi prodotti internamente, degli input importati e la remunerazione fattori produttivi. L’output è destinato invece a usi intermedi interni, domanda finale ed export.</w:t>
      </w:r>
    </w:p>
    <w:p w14:paraId="4900A82D" w14:textId="77777777" w:rsidR="0076694E" w:rsidRDefault="0076694E" w:rsidP="0076694E">
      <w:r>
        <w:t xml:space="preserve">In maniera più formale, dati </w:t>
      </w:r>
      <m:oMath>
        <m:r>
          <w:rPr>
            <w:rFonts w:ascii="Cambria Math" w:hAnsi="Cambria Math"/>
          </w:rPr>
          <m:t>n</m:t>
        </m:r>
      </m:oMath>
      <w:r>
        <w:t xml:space="preserve"> settori e </w:t>
      </w:r>
      <m:oMath>
        <m:r>
          <w:rPr>
            <w:rFonts w:ascii="Cambria Math" w:hAnsi="Cambria Math"/>
          </w:rPr>
          <m:t>d</m:t>
        </m:r>
      </m:oMath>
      <w:r>
        <w:t xml:space="preserve"> componenti della domanda finale, allora, per il settore </w:t>
      </w:r>
      <m:oMath>
        <m:r>
          <w:rPr>
            <w:rFonts w:ascii="Cambria Math" w:hAnsi="Cambria Math"/>
          </w:rPr>
          <m:t>i</m:t>
        </m:r>
        <m:r>
          <m:rPr>
            <m:sty m:val="p"/>
          </m:rPr>
          <w:rPr>
            <w:rFonts w:ascii="Cambria Math" w:hAnsi="Cambria Math"/>
          </w:rPr>
          <m:t>-</m:t>
        </m:r>
        <m:r>
          <w:rPr>
            <w:rFonts w:ascii="Cambria Math" w:hAnsi="Cambria Math"/>
          </w:rPr>
          <m:t>esimo</m:t>
        </m:r>
      </m:oMath>
      <w:r>
        <w:t xml:space="preserve"> è possibile scrivere:</w:t>
      </w:r>
    </w:p>
    <w:p w14:paraId="3940A43C"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6B3EC78F" w14:textId="77777777" w:rsidTr="0076694E">
        <w:tc>
          <w:tcPr>
            <w:tcW w:w="7371" w:type="dxa"/>
            <w:hideMark/>
          </w:tcPr>
          <w:p w14:paraId="7FE95C1F" w14:textId="77777777" w:rsidR="0076694E" w:rsidRDefault="00000000">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ij</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x</m:t>
                        </m:r>
                      </m:e>
                      <m:sub>
                        <m:r>
                          <w:rPr>
                            <w:rFonts w:ascii="Cambria Math" w:hAnsi="Cambria Math"/>
                          </w:rPr>
                          <m:t>ik</m:t>
                        </m:r>
                      </m:sub>
                    </m:sSub>
                  </m:e>
                </m:nary>
                <m:r>
                  <m:rPr>
                    <m:sty m:val="p"/>
                  </m:rP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w</m:t>
                    </m:r>
                  </m:e>
                  <m:sub>
                    <m:r>
                      <w:rPr>
                        <w:rFonts w:ascii="Cambria Math" w:hAnsi="Cambria Math"/>
                      </w:rPr>
                      <m:t>i</m:t>
                    </m:r>
                  </m:sub>
                </m:sSub>
              </m:oMath>
            </m:oMathPara>
          </w:p>
        </w:tc>
        <w:bookmarkStart w:id="351" w:name="_Ref141786689"/>
        <w:tc>
          <w:tcPr>
            <w:tcW w:w="556" w:type="dxa"/>
            <w:hideMark/>
          </w:tcPr>
          <w:p w14:paraId="368018A8"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4</w:t>
            </w:r>
            <w:r>
              <w:fldChar w:fldCharType="end"/>
            </w:r>
            <w:bookmarkEnd w:id="351"/>
          </w:p>
        </w:tc>
      </w:tr>
    </w:tbl>
    <w:p w14:paraId="627AB3AE" w14:textId="77777777" w:rsidR="0076694E" w:rsidRDefault="0076694E" w:rsidP="0076694E"/>
    <w:p w14:paraId="184C086F" w14:textId="77777777" w:rsidR="0076694E" w:rsidRDefault="0076694E" w:rsidP="0076694E">
      <w:pPr>
        <w:pStyle w:val="FirstParagraph"/>
      </w:pPr>
      <w:r>
        <w:t xml:space="preserve">La </w:t>
      </w:r>
      <w:hyperlink r:id="rId62" w:anchor="eq-equiv-io" w:history="1">
        <w:r>
          <w:rPr>
            <w:rStyle w:val="Collegamentoipertestuale"/>
          </w:rPr>
          <w:fldChar w:fldCharType="begin"/>
        </w:r>
        <w:r>
          <w:rPr>
            <w:rStyle w:val="Collegamentoipertestuale"/>
          </w:rPr>
          <w:instrText xml:space="preserve"> REF _Ref141786689 \h </w:instrText>
        </w:r>
        <w:r>
          <w:rPr>
            <w:rStyle w:val="Collegamentoipertestuale"/>
          </w:rPr>
        </w:r>
        <w:r>
          <w:rPr>
            <w:rStyle w:val="Collegamentoipertestuale"/>
          </w:rPr>
          <w:fldChar w:fldCharType="separate"/>
        </w:r>
        <w:r>
          <w:rPr>
            <w:rStyle w:val="Collegamentoipertestuale"/>
            <w:noProof/>
          </w:rPr>
          <w:t>3</w:t>
        </w:r>
        <w:r>
          <w:rPr>
            <w:rStyle w:val="Collegamentoipertestuale"/>
          </w:rPr>
          <w:t>.</w:t>
        </w:r>
        <w:r>
          <w:rPr>
            <w:rStyle w:val="Collegamentoipertestuale"/>
            <w:noProof/>
          </w:rPr>
          <w:t>4</w:t>
        </w:r>
        <w:r>
          <w:rPr>
            <w:rStyle w:val="Collegamentoipertestuale"/>
          </w:rPr>
          <w:fldChar w:fldCharType="end"/>
        </w:r>
      </w:hyperlink>
      <w:r>
        <w:t xml:space="preserve"> può essere espressa anche in forma matriciale:</w:t>
      </w:r>
    </w:p>
    <w:p w14:paraId="37EC4538"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508C9CAD" w14:textId="77777777" w:rsidTr="0076694E">
        <w:tc>
          <w:tcPr>
            <w:tcW w:w="7371" w:type="dxa"/>
            <w:hideMark/>
          </w:tcPr>
          <w:p w14:paraId="7E284656" w14:textId="77777777" w:rsidR="0076694E" w:rsidRDefault="0076694E">
            <m:oMathPara>
              <m:oMath>
                <m:r>
                  <m:rPr>
                    <m:sty m:val="b"/>
                  </m:rPr>
                  <w:rPr>
                    <w:rFonts w:ascii="Cambria Math" w:hAnsi="Cambria Math"/>
                  </w:rPr>
                  <m:t>X</m:t>
                </m:r>
                <m:r>
                  <m:rPr>
                    <m:sty m:val="p"/>
                  </m:rPr>
                  <w:rPr>
                    <w:rFonts w:ascii="Cambria Math" w:hAnsi="Cambria Math"/>
                  </w:rPr>
                  <m:t>≡</m:t>
                </m:r>
                <m:r>
                  <m:rPr>
                    <m:sty m:val="b"/>
                  </m:rPr>
                  <w:rPr>
                    <w:rFonts w:ascii="Cambria Math" w:hAnsi="Cambria Math"/>
                  </w:rPr>
                  <m:t>Pi</m:t>
                </m:r>
                <m:r>
                  <m:rPr>
                    <m:sty m:val="p"/>
                  </m:rPr>
                  <w:rPr>
                    <w:rFonts w:ascii="Cambria Math" w:hAnsi="Cambria Math"/>
                  </w:rPr>
                  <m:t>+</m:t>
                </m:r>
                <m:r>
                  <m:rPr>
                    <m:sty m:val="b"/>
                  </m:rPr>
                  <w:rPr>
                    <w:rFonts w:ascii="Cambria Math" w:hAnsi="Cambria Math"/>
                  </w:rPr>
                  <m:t>Pf</m:t>
                </m:r>
                <m:r>
                  <m:rPr>
                    <m:sty m:val="p"/>
                  </m:rPr>
                  <w:rPr>
                    <w:rFonts w:ascii="Cambria Math" w:hAnsi="Cambria Math"/>
                  </w:rPr>
                  <m:t>+</m:t>
                </m:r>
                <m:r>
                  <m:rPr>
                    <m:sty m:val="b"/>
                  </m:rPr>
                  <w:rPr>
                    <w:rFonts w:ascii="Cambria Math" w:hAnsi="Cambria Math"/>
                  </w:rPr>
                  <m:t>ew</m:t>
                </m:r>
              </m:oMath>
            </m:oMathPara>
          </w:p>
        </w:tc>
        <w:tc>
          <w:tcPr>
            <w:tcW w:w="556" w:type="dxa"/>
            <w:hideMark/>
          </w:tcPr>
          <w:p w14:paraId="6A1F5F01"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5</w:t>
            </w:r>
            <w:r>
              <w:fldChar w:fldCharType="end"/>
            </w:r>
          </w:p>
        </w:tc>
      </w:tr>
    </w:tbl>
    <w:p w14:paraId="3D638798" w14:textId="77777777" w:rsidR="0076694E" w:rsidRDefault="0076694E" w:rsidP="0076694E"/>
    <w:p w14:paraId="2E559787" w14:textId="77777777" w:rsidR="0076694E" w:rsidRDefault="0076694E" w:rsidP="0076694E">
      <w:pPr>
        <w:pStyle w:val="FirstParagraph"/>
      </w:pPr>
      <w:r>
        <w:t xml:space="preserve">Dove </w:t>
      </w:r>
      <m:oMath>
        <m:r>
          <m:rPr>
            <m:sty m:val="b"/>
          </m:rPr>
          <w:rPr>
            <w:rFonts w:ascii="Cambria Math" w:hAnsi="Cambria Math"/>
          </w:rPr>
          <m:t>X</m:t>
        </m:r>
      </m:oMath>
      <w:r>
        <w:t xml:space="preserve"> è il vettore dell’output settoriale, </w:t>
      </w:r>
      <m:oMath>
        <m:r>
          <m:rPr>
            <m:sty m:val="b"/>
          </m:rPr>
          <w:rPr>
            <w:rFonts w:ascii="Cambria Math" w:hAnsi="Cambria Math"/>
          </w:rPr>
          <m:t>Pi</m:t>
        </m:r>
      </m:oMath>
      <w:r>
        <w:t xml:space="preserve"> è il totale dell’output destinato agli impieghi intermedi, </w:t>
      </w:r>
      <m:oMath>
        <m:r>
          <m:rPr>
            <m:sty m:val="b"/>
          </m:rPr>
          <w:rPr>
            <w:rFonts w:ascii="Cambria Math" w:hAnsi="Cambria Math"/>
          </w:rPr>
          <m:t>Pf</m:t>
        </m:r>
      </m:oMath>
      <w:r>
        <w:t xml:space="preserve"> quello destinato agli impieghi finali ed </w:t>
      </w:r>
      <m:oMath>
        <m:r>
          <m:rPr>
            <m:sty m:val="b"/>
          </m:rPr>
          <w:rPr>
            <w:rFonts w:ascii="Cambria Math" w:hAnsi="Cambria Math"/>
          </w:rPr>
          <m:t>ew</m:t>
        </m:r>
      </m:oMath>
      <w:r>
        <w:t xml:space="preserve"> è il vettore dell’export.</w:t>
      </w:r>
    </w:p>
    <w:p w14:paraId="24A2F08F" w14:textId="77777777" w:rsidR="0076694E" w:rsidRDefault="0076694E" w:rsidP="0076694E">
      <w:r>
        <w:t xml:space="preserve">Il modello IO ipotizza, come nel lavoro originario di </w:t>
      </w:r>
      <w:proofErr w:type="spellStart"/>
      <w:r>
        <w:t>Leontief</w:t>
      </w:r>
      <w:proofErr w:type="spellEnd"/>
      <w:r>
        <w:t>, che gli input intermedi e finali non siano sostituibili, bensì complementari e, per questo, impiegati in proporzioni fisse, contrariamente alla teoria economica neoclassica che postula perfetta sostituibilità tra capitale e lavoro. Queste proporzioni sono i parametri del modello, i quali vengono chiamati coefficienti di input o coefficienti tecnici e possono essere di input intermedio o primario.</w:t>
      </w:r>
    </w:p>
    <w:p w14:paraId="19F3619D" w14:textId="77777777" w:rsidR="0076694E" w:rsidRDefault="0076694E" w:rsidP="0076694E">
      <w:r>
        <w:t xml:space="preserve">Il coefficiente tecnico intermedio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è il fabbisogno diretto di input intermedio proveniente dal settore </w:t>
      </w:r>
      <m:oMath>
        <m:r>
          <w:rPr>
            <w:rFonts w:ascii="Cambria Math" w:hAnsi="Cambria Math"/>
          </w:rPr>
          <m:t>i</m:t>
        </m:r>
      </m:oMath>
      <w:r>
        <w:t xml:space="preserve"> necessario a</w:t>
      </w:r>
      <w:proofErr w:type="spellStart"/>
      <w:r>
        <w:t>lla</w:t>
      </w:r>
      <w:proofErr w:type="spellEnd"/>
      <w:r>
        <w:t xml:space="preserve"> produzione di un’unità di output del settore </w:t>
      </w:r>
      <m:oMath>
        <m:r>
          <w:rPr>
            <w:rFonts w:ascii="Cambria Math" w:hAnsi="Cambria Math"/>
          </w:rPr>
          <m:t>j</m:t>
        </m:r>
      </m:oMath>
      <w:r>
        <w:t xml:space="preserve">. In termini monetari è la spesa che deve sostenere il settore </w:t>
      </w:r>
      <m:oMath>
        <m:r>
          <w:rPr>
            <w:rFonts w:ascii="Cambria Math" w:hAnsi="Cambria Math"/>
          </w:rPr>
          <m:t>j</m:t>
        </m:r>
      </m:oMath>
      <w:r>
        <w:t xml:space="preserve"> per acquistare input intermedi dal settore </w:t>
      </w:r>
      <m:oMath>
        <m:r>
          <w:rPr>
            <w:rFonts w:ascii="Cambria Math" w:hAnsi="Cambria Math"/>
          </w:rPr>
          <m:t>i</m:t>
        </m:r>
      </m:oMath>
      <w:r>
        <w:t xml:space="preserve">. Mentre il coefficiente tecnico primario </w:t>
      </w:r>
      <m:oMath>
        <m:sSub>
          <m:sSubPr>
            <m:ctrlPr>
              <w:rPr>
                <w:rFonts w:ascii="Cambria Math" w:hAnsi="Cambria Math"/>
              </w:rPr>
            </m:ctrlPr>
          </m:sSubPr>
          <m:e>
            <m:r>
              <w:rPr>
                <w:rFonts w:ascii="Cambria Math" w:hAnsi="Cambria Math"/>
              </w:rPr>
              <m:t>a</m:t>
            </m:r>
          </m:e>
          <m:sub>
            <m:r>
              <w:rPr>
                <w:rFonts w:ascii="Cambria Math" w:hAnsi="Cambria Math"/>
              </w:rPr>
              <m:t>kj</m:t>
            </m:r>
          </m:sub>
        </m:sSub>
      </m:oMath>
      <w:r>
        <w:t>: è il fabbisogno diretto di input primario pr</w:t>
      </w:r>
      <w:proofErr w:type="spellStart"/>
      <w:r>
        <w:t>oveniente</w:t>
      </w:r>
      <w:proofErr w:type="spellEnd"/>
      <w:r>
        <w:t xml:space="preserve"> dal fattore produttivo </w:t>
      </w:r>
      <m:oMath>
        <m:r>
          <w:rPr>
            <w:rFonts w:ascii="Cambria Math" w:hAnsi="Cambria Math"/>
          </w:rPr>
          <m:t>k</m:t>
        </m:r>
      </m:oMath>
      <w:r>
        <w:t xml:space="preserve"> per la produzione di un’unità di output del settore </w:t>
      </w:r>
      <m:oMath>
        <m:r>
          <w:rPr>
            <w:rFonts w:ascii="Cambria Math" w:hAnsi="Cambria Math"/>
          </w:rPr>
          <m:t>j</m:t>
        </m:r>
      </m:oMath>
      <w:r>
        <w:t xml:space="preserve">. In termini monetari è la remunerazione del fattore produttivo </w:t>
      </w:r>
      <m:oMath>
        <m:r>
          <w:rPr>
            <w:rFonts w:ascii="Cambria Math" w:hAnsi="Cambria Math"/>
          </w:rPr>
          <m:t>k</m:t>
        </m:r>
      </m:oMath>
      <w:r>
        <w:t>.</w:t>
      </w:r>
    </w:p>
    <w:p w14:paraId="28F47856" w14:textId="77777777" w:rsidR="0076694E" w:rsidRDefault="0076694E" w:rsidP="0076694E">
      <w:r>
        <w:t xml:space="preserve">I coefficienti si ottengono dividendo il valore dell’input intermedio/primario proveniente dal settore </w:t>
      </w:r>
      <m:oMath>
        <m:r>
          <w:rPr>
            <w:rFonts w:ascii="Cambria Math" w:hAnsi="Cambria Math"/>
          </w:rPr>
          <m:t>i</m:t>
        </m:r>
      </m:oMath>
      <w:r>
        <w:t xml:space="preserve"> o dal fattore produttivo </w:t>
      </w:r>
      <m:oMath>
        <m:r>
          <w:rPr>
            <w:rFonts w:ascii="Cambria Math" w:hAnsi="Cambria Math"/>
          </w:rPr>
          <m:t>k</m:t>
        </m:r>
      </m:oMath>
      <w:r>
        <w:t xml:space="preserve"> per il totale dell’output del settore </w:t>
      </w:r>
      <m:oMath>
        <m:r>
          <w:rPr>
            <w:rFonts w:ascii="Cambria Math" w:hAnsi="Cambria Math"/>
          </w:rPr>
          <m:t>j</m:t>
        </m:r>
      </m:oMath>
      <w:r>
        <w:t>.</w:t>
      </w:r>
    </w:p>
    <w:p w14:paraId="45B94CD7" w14:textId="77777777" w:rsidR="0076694E" w:rsidRDefault="0076694E" w:rsidP="0076694E">
      <w:r>
        <w:t xml:space="preserve">Il modello IO ipotizza che le importazioni siano competitive e che dipendano in maniera proporzionale (sulla base della propensione media all’import </w:t>
      </w:r>
      <m:oMath>
        <m:r>
          <w:rPr>
            <w:rFonts w:ascii="Cambria Math" w:hAnsi="Cambria Math"/>
          </w:rPr>
          <m:t>t</m:t>
        </m:r>
      </m:oMath>
      <w:r>
        <w:t xml:space="preserve">) dalla domanda intermedia e dalla domanda finale interna. Il coefficiente di scambio intermedio </w:t>
      </w:r>
      <m:oMath>
        <m:sSub>
          <m:sSubPr>
            <m:ctrlPr>
              <w:rPr>
                <w:rFonts w:ascii="Cambria Math" w:hAnsi="Cambria Math"/>
              </w:rPr>
            </m:ctrlPr>
          </m:sSubPr>
          <m:e>
            <m:r>
              <w:rPr>
                <w:rFonts w:ascii="Cambria Math" w:hAnsi="Cambria Math"/>
              </w:rPr>
              <m:t>t</m:t>
            </m:r>
          </m:e>
          <m:sub>
            <m:r>
              <w:rPr>
                <w:rFonts w:ascii="Cambria Math" w:hAnsi="Cambria Math"/>
              </w:rPr>
              <m:t>ij</m:t>
            </m:r>
          </m:sub>
        </m:sSub>
      </m:oMath>
      <w:r>
        <w:t xml:space="preserve"> è quindi la quota del fabbisogno di input intermedio proveniente dal settore </w:t>
      </w:r>
      <m:oMath>
        <m:r>
          <w:rPr>
            <w:rFonts w:ascii="Cambria Math" w:hAnsi="Cambria Math"/>
          </w:rPr>
          <m:t>i</m:t>
        </m:r>
      </m:oMath>
      <w:r>
        <w:t xml:space="preserve"> estero necessario alla produzione di un’unità di output del settore </w:t>
      </w:r>
      <m:oMath>
        <m:r>
          <w:rPr>
            <w:rFonts w:ascii="Cambria Math" w:hAnsi="Cambria Math"/>
          </w:rPr>
          <m:t>j</m:t>
        </m:r>
      </m:oMath>
      <w:r>
        <w:t>. Simmetricamente, il coeffic</w:t>
      </w:r>
      <w:proofErr w:type="spellStart"/>
      <w:r>
        <w:t>iente</w:t>
      </w:r>
      <w:proofErr w:type="spellEnd"/>
      <w:r>
        <w:t xml:space="preserve"> di scambio interno (</w:t>
      </w: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oMath>
      <w:r>
        <w:t xml:space="preserve">) è la quota del fabbisogno di input intermedio proveniente dal settore </w:t>
      </w:r>
      <m:oMath>
        <m:r>
          <w:rPr>
            <w:rFonts w:ascii="Cambria Math" w:hAnsi="Cambria Math"/>
          </w:rPr>
          <m:t>i</m:t>
        </m:r>
      </m:oMath>
      <w:r>
        <w:t xml:space="preserve"> necessaria alla produzione di un’unità di output del settore </w:t>
      </w:r>
      <m:oMath>
        <m:r>
          <w:rPr>
            <w:rFonts w:ascii="Cambria Math" w:hAnsi="Cambria Math"/>
          </w:rPr>
          <m:t>j</m:t>
        </m:r>
      </m:oMath>
      <w:r>
        <w:t xml:space="preserve"> soddisfatta con produzione nazionale. Il coefficiente di scambio finale </w:t>
      </w:r>
      <m:oMath>
        <m:sSub>
          <m:sSubPr>
            <m:ctrlPr>
              <w:rPr>
                <w:rFonts w:ascii="Cambria Math" w:hAnsi="Cambria Math"/>
              </w:rPr>
            </m:ctrlPr>
          </m:sSubPr>
          <m:e>
            <m:r>
              <w:rPr>
                <w:rFonts w:ascii="Cambria Math" w:hAnsi="Cambria Math"/>
              </w:rPr>
              <m:t>t</m:t>
            </m:r>
          </m:e>
          <m:sub>
            <m:r>
              <w:rPr>
                <w:rFonts w:ascii="Cambria Math" w:hAnsi="Cambria Math"/>
              </w:rPr>
              <m:t>hj</m:t>
            </m:r>
          </m:sub>
        </m:sSub>
      </m:oMath>
      <w:r>
        <w:t xml:space="preserve"> è la quota della domanda finale della componente </w:t>
      </w:r>
      <m:oMath>
        <m:r>
          <w:rPr>
            <w:rFonts w:ascii="Cambria Math" w:hAnsi="Cambria Math"/>
          </w:rPr>
          <m:t>h</m:t>
        </m:r>
      </m:oMath>
      <w:r>
        <w:t xml:space="preserve"> della domanda finale soddisfatta con importazioni. E, anche in questo caso, il coefficiente di scambio interno finale </w:t>
      </w: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hj</m:t>
            </m:r>
          </m:sub>
        </m:sSub>
      </m:oMath>
      <w:r>
        <w:t xml:space="preserve"> è la quota di domanda interna della componente </w:t>
      </w:r>
      <m:oMath>
        <m:r>
          <w:rPr>
            <w:rFonts w:ascii="Cambria Math" w:hAnsi="Cambria Math"/>
          </w:rPr>
          <m:t>h</m:t>
        </m:r>
      </m:oMath>
      <w:r>
        <w:t xml:space="preserve"> soddisfatta con produzione nazionale.</w:t>
      </w:r>
    </w:p>
    <w:p w14:paraId="70C5A686" w14:textId="77777777" w:rsidR="0076694E" w:rsidRDefault="0076694E" w:rsidP="0076694E">
      <w:r>
        <w:t>Il modello IO, in definitiva, è caratterizzato da tre componenti:</w:t>
      </w:r>
    </w:p>
    <w:p w14:paraId="69925B63" w14:textId="77777777" w:rsidR="0076694E" w:rsidRDefault="0076694E" w:rsidP="0076694E">
      <w:pPr>
        <w:pStyle w:val="Compact"/>
        <w:numPr>
          <w:ilvl w:val="0"/>
          <w:numId w:val="36"/>
        </w:numPr>
      </w:pPr>
      <w:r>
        <w:t xml:space="preserve">Una componente </w:t>
      </w:r>
      <w:r>
        <w:rPr>
          <w:b/>
          <w:bCs/>
        </w:rPr>
        <w:t>tecnica</w:t>
      </w:r>
      <w:r>
        <w:t xml:space="preserve"> che determina la domanda intermedia di ciascun input intermedio sulla base della quantità di output e dei coefficienti di input intermedio.</w:t>
      </w:r>
    </w:p>
    <w:p w14:paraId="2EC8D6C8" w14:textId="77777777" w:rsidR="0076694E" w:rsidRDefault="0076694E" w:rsidP="0076694E">
      <w:pPr>
        <w:pStyle w:val="Compact"/>
        <w:numPr>
          <w:ilvl w:val="0"/>
          <w:numId w:val="36"/>
        </w:numPr>
      </w:pPr>
      <w:r>
        <w:t xml:space="preserve">Una componente </w:t>
      </w:r>
      <w:r>
        <w:rPr>
          <w:b/>
          <w:bCs/>
        </w:rPr>
        <w:t>allocativa</w:t>
      </w:r>
      <w:r>
        <w:t xml:space="preserve"> che determina quanta parte della domanda intermedia è soddisfatta da produzione nazionale o da importazioni.</w:t>
      </w:r>
    </w:p>
    <w:p w14:paraId="69E48D1F" w14:textId="77777777" w:rsidR="0076694E" w:rsidRDefault="0076694E" w:rsidP="0076694E">
      <w:pPr>
        <w:pStyle w:val="Compact"/>
        <w:numPr>
          <w:ilvl w:val="0"/>
          <w:numId w:val="36"/>
        </w:numPr>
      </w:pPr>
      <w:r>
        <w:t xml:space="preserve">Una componente </w:t>
      </w:r>
      <w:r>
        <w:rPr>
          <w:b/>
          <w:bCs/>
        </w:rPr>
        <w:t>esogena</w:t>
      </w:r>
      <w:r>
        <w:t>: domanda finale interna ed esportazioni sono predeterminate e non dipendono da nessun’altra componente del modello.</w:t>
      </w:r>
    </w:p>
    <w:p w14:paraId="0006CFA2" w14:textId="77777777" w:rsidR="0076694E" w:rsidRDefault="0076694E" w:rsidP="0076694E">
      <w:pPr>
        <w:pStyle w:val="Titolo3"/>
        <w:numPr>
          <w:ilvl w:val="2"/>
          <w:numId w:val="32"/>
        </w:numPr>
      </w:pPr>
      <w:bookmarkStart w:id="352" w:name="_Toc141784613"/>
      <w:bookmarkStart w:id="353" w:name="_Toc141802455"/>
      <w:r>
        <w:t>Il modello IO, forma strutturale e ridotta</w:t>
      </w:r>
      <w:bookmarkEnd w:id="352"/>
      <w:bookmarkEnd w:id="353"/>
    </w:p>
    <w:p w14:paraId="20582683" w14:textId="77777777" w:rsidR="0076694E" w:rsidRDefault="0076694E" w:rsidP="0076694E">
      <w:pPr>
        <w:pStyle w:val="FirstParagraph"/>
      </w:pPr>
      <w:r>
        <w:t>Una volta definite le componenti del modello, questo è descrivibile in forma matriciale (le equazioni che legano tra loro le variabili sono lineari). La domanda totale di beni (sia nazionali che prodotti all’estero e importati) è data dal sistema di equazioni:</w:t>
      </w:r>
    </w:p>
    <w:p w14:paraId="70CA2CF4"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41F0D5CC" w14:textId="77777777" w:rsidTr="0076694E">
        <w:tc>
          <w:tcPr>
            <w:tcW w:w="7371" w:type="dxa"/>
            <w:hideMark/>
          </w:tcPr>
          <w:p w14:paraId="172B916B" w14:textId="77777777" w:rsidR="0076694E" w:rsidRDefault="0076694E">
            <m:oMathPara>
              <m:oMath>
                <m:r>
                  <m:rPr>
                    <m:sty m:val="b"/>
                  </m:rPr>
                  <w:rPr>
                    <w:rFonts w:ascii="Cambria Math" w:hAnsi="Cambria Math"/>
                  </w:rPr>
                  <m:t>d</m:t>
                </m:r>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A⋅x+df+ew</m:t>
                </m:r>
              </m:oMath>
            </m:oMathPara>
          </w:p>
        </w:tc>
        <w:tc>
          <w:tcPr>
            <w:tcW w:w="556" w:type="dxa"/>
            <w:hideMark/>
          </w:tcPr>
          <w:p w14:paraId="7D766440"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6</w:t>
            </w:r>
            <w:r>
              <w:fldChar w:fldCharType="end"/>
            </w:r>
          </w:p>
        </w:tc>
      </w:tr>
    </w:tbl>
    <w:p w14:paraId="4F46D856" w14:textId="77777777" w:rsidR="0076694E" w:rsidRDefault="0076694E" w:rsidP="0076694E"/>
    <w:p w14:paraId="6BE6444A" w14:textId="77777777" w:rsidR="0076694E" w:rsidRDefault="0076694E" w:rsidP="0076694E">
      <w:pPr>
        <w:pStyle w:val="FirstParagraph"/>
      </w:pPr>
      <w:r>
        <w:t xml:space="preserve">Dove </w:t>
      </w:r>
      <m:oMath>
        <m:r>
          <m:rPr>
            <m:sty m:val="b"/>
          </m:rPr>
          <w:rPr>
            <w:rFonts w:ascii="Cambria Math" w:hAnsi="Cambria Math"/>
          </w:rPr>
          <m:t>d</m:t>
        </m:r>
      </m:oMath>
      <w:r>
        <w:t xml:space="preserve"> è il vettore della domanda finale di tutti i settori dell’economia, </w:t>
      </w:r>
      <m:oMath>
        <m:r>
          <m:rPr>
            <m:sty m:val="b"/>
          </m:rPr>
          <w:rPr>
            <w:rFonts w:ascii="Cambria Math" w:hAnsi="Cambria Math"/>
          </w:rPr>
          <m:t>A</m:t>
        </m:r>
      </m:oMath>
      <w:r>
        <w:t xml:space="preserve"> è la matrice quadrata dei coefficienti tecnici intermedi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w:t>
      </w:r>
      <m:oMath>
        <m:r>
          <m:rPr>
            <m:sty m:val="b"/>
          </m:rPr>
          <w:rPr>
            <w:rFonts w:ascii="Cambria Math" w:hAnsi="Cambria Math"/>
          </w:rPr>
          <m:t>x</m:t>
        </m:r>
      </m:oMath>
      <w:r>
        <w:t xml:space="preserve"> è il vettore degli output settoriali e </w:t>
      </w:r>
      <m:oMath>
        <m:r>
          <m:rPr>
            <m:sty m:val="b"/>
          </m:rPr>
          <w:rPr>
            <w:rFonts w:ascii="Cambria Math" w:hAnsi="Cambria Math"/>
          </w:rPr>
          <m:t>df</m:t>
        </m:r>
      </m:oMath>
      <w:r>
        <w:t xml:space="preserve"> e </w:t>
      </w:r>
      <m:oMath>
        <m:r>
          <m:rPr>
            <m:sty m:val="b"/>
          </m:rPr>
          <w:rPr>
            <w:rFonts w:ascii="Cambria Math" w:hAnsi="Cambria Math"/>
          </w:rPr>
          <m:t>ew</m:t>
        </m:r>
      </m:oMath>
      <w:r>
        <w:t xml:space="preserve"> sono i vettori della domanda finale e delle esportazioni, variabili esogene. Da questa identità è possibile derivare la forma strutturale del modello, ovverosia le relazioni causali tra le variabili economiche, rappresentate nelle seguenti equazioni:</w:t>
      </w:r>
    </w:p>
    <w:p w14:paraId="7BD6BE0B"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2B952996" w14:textId="77777777" w:rsidTr="0076694E">
        <w:tc>
          <w:tcPr>
            <w:tcW w:w="7371" w:type="dxa"/>
            <w:hideMark/>
          </w:tcPr>
          <w:p w14:paraId="7845B33D" w14:textId="77777777" w:rsidR="0076694E" w:rsidRDefault="0076694E">
            <m:oMathPara>
              <m:oMath>
                <m:r>
                  <m:rPr>
                    <m:sty m:val="b"/>
                  </m:rPr>
                  <w:rPr>
                    <w:rFonts w:ascii="Cambria Math" w:hAnsi="Cambria Math"/>
                  </w:rPr>
                  <m:t>x=A×B⋅x+</m:t>
                </m:r>
                <m:sSub>
                  <m:sSubPr>
                    <m:ctrlPr>
                      <w:rPr>
                        <w:rFonts w:ascii="Cambria Math" w:hAnsi="Cambria Math"/>
                      </w:rPr>
                    </m:ctrlPr>
                  </m:sSubPr>
                  <m:e>
                    <m:r>
                      <m:rPr>
                        <m:sty m:val="b"/>
                      </m:rPr>
                      <w:rPr>
                        <w:rFonts w:ascii="Cambria Math" w:hAnsi="Cambria Math"/>
                      </w:rPr>
                      <m:t>B</m:t>
                    </m:r>
                  </m:e>
                  <m:sub>
                    <m:r>
                      <m:rPr>
                        <m:sty m:val="b"/>
                      </m:rPr>
                      <w:rPr>
                        <w:rFonts w:ascii="Cambria Math" w:hAnsi="Cambria Math"/>
                      </w:rPr>
                      <m:t>f</m:t>
                    </m:r>
                  </m:sub>
                </m:sSub>
                <m:r>
                  <m:rPr>
                    <m:sty m:val="b"/>
                  </m:rPr>
                  <w:rPr>
                    <w:rFonts w:ascii="Cambria Math" w:hAnsi="Cambria Math"/>
                  </w:rPr>
                  <m:t>×df+ew</m:t>
                </m:r>
              </m:oMath>
            </m:oMathPara>
          </w:p>
        </w:tc>
        <w:tc>
          <w:tcPr>
            <w:tcW w:w="556" w:type="dxa"/>
            <w:hideMark/>
          </w:tcPr>
          <w:p w14:paraId="24FA261F"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7</w:t>
            </w:r>
            <w:r>
              <w:fldChar w:fldCharType="end"/>
            </w:r>
          </w:p>
        </w:tc>
      </w:tr>
    </w:tbl>
    <w:p w14:paraId="14692D6C"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21AEF206" w14:textId="77777777" w:rsidTr="0076694E">
        <w:tc>
          <w:tcPr>
            <w:tcW w:w="7371" w:type="dxa"/>
            <w:hideMark/>
          </w:tcPr>
          <w:p w14:paraId="2200381E" w14:textId="77777777" w:rsidR="0076694E" w:rsidRDefault="0076694E">
            <m:oMathPara>
              <m:oMath>
                <m:r>
                  <m:rPr>
                    <m:sty m:val="b"/>
                  </m:rPr>
                  <w:rPr>
                    <w:rFonts w:ascii="Cambria Math" w:hAnsi="Cambria Math"/>
                  </w:rPr>
                  <w:lastRenderedPageBreak/>
                  <m:t>m=A×T⋅x+</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f</m:t>
                    </m:r>
                  </m:sub>
                </m:sSub>
                <m:r>
                  <m:rPr>
                    <m:sty m:val="b"/>
                  </m:rPr>
                  <w:rPr>
                    <w:rFonts w:ascii="Cambria Math" w:hAnsi="Cambria Math"/>
                  </w:rPr>
                  <m:t>×df</m:t>
                </m:r>
              </m:oMath>
            </m:oMathPara>
          </w:p>
        </w:tc>
        <w:tc>
          <w:tcPr>
            <w:tcW w:w="556" w:type="dxa"/>
            <w:hideMark/>
          </w:tcPr>
          <w:p w14:paraId="7D758CFE"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8</w:t>
            </w:r>
            <w:r>
              <w:fldChar w:fldCharType="end"/>
            </w:r>
          </w:p>
        </w:tc>
      </w:tr>
    </w:tbl>
    <w:p w14:paraId="4F878C7F"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2B5305CF" w14:textId="77777777" w:rsidTr="0076694E">
        <w:tc>
          <w:tcPr>
            <w:tcW w:w="7371" w:type="dxa"/>
            <w:hideMark/>
          </w:tcPr>
          <w:p w14:paraId="1E25C672" w14:textId="77777777" w:rsidR="0076694E" w:rsidRDefault="0076694E">
            <m:oMathPara>
              <m:oMath>
                <m:r>
                  <m:rPr>
                    <m:sty m:val="b"/>
                  </m:rPr>
                  <w:rPr>
                    <w:rFonts w:ascii="Cambria Math" w:hAnsi="Cambria Math"/>
                  </w:rPr>
                  <m:t>y=</m:t>
                </m:r>
                <m:acc>
                  <m:accPr>
                    <m:ctrlPr>
                      <w:rPr>
                        <w:rFonts w:ascii="Cambria Math" w:hAnsi="Cambria Math"/>
                      </w:rPr>
                    </m:ctrlPr>
                  </m:accPr>
                  <m:e>
                    <m:r>
                      <m:rPr>
                        <m:sty m:val="b"/>
                      </m:rPr>
                      <w:rPr>
                        <w:rFonts w:ascii="Cambria Math" w:hAnsi="Cambria Math"/>
                      </w:rPr>
                      <m:t>x</m:t>
                    </m:r>
                  </m:e>
                </m:acc>
                <m:r>
                  <m:rPr>
                    <m:sty m:val="b"/>
                  </m:rPr>
                  <w:rPr>
                    <w:rFonts w:ascii="Cambria Math" w:hAnsi="Cambria Math"/>
                  </w:rPr>
                  <m:t>⋅</m:t>
                </m:r>
                <m:sSubSup>
                  <m:sSubSupPr>
                    <m:ctrlPr>
                      <w:rPr>
                        <w:rFonts w:ascii="Cambria Math" w:hAnsi="Cambria Math"/>
                      </w:rPr>
                    </m:ctrlPr>
                  </m:sSubSupPr>
                  <m:e>
                    <m:r>
                      <m:rPr>
                        <m:sty m:val="b"/>
                      </m:rPr>
                      <w:rPr>
                        <w:rFonts w:ascii="Cambria Math" w:hAnsi="Cambria Math"/>
                      </w:rPr>
                      <m:t>A</m:t>
                    </m:r>
                  </m:e>
                  <m:sub>
                    <m:r>
                      <m:rPr>
                        <m:sty m:val="b"/>
                      </m:rPr>
                      <w:rPr>
                        <w:rFonts w:ascii="Cambria Math" w:hAnsi="Cambria Math"/>
                      </w:rPr>
                      <m:t>v</m:t>
                    </m:r>
                  </m:sub>
                  <m:sup>
                    <m:r>
                      <m:rPr>
                        <m:sty m:val="b"/>
                      </m:rPr>
                      <w:rPr>
                        <w:rFonts w:ascii="Cambria Math" w:hAnsi="Cambria Math"/>
                      </w:rPr>
                      <m:t>'</m:t>
                    </m:r>
                  </m:sup>
                </m:sSubSup>
              </m:oMath>
            </m:oMathPara>
          </w:p>
        </w:tc>
        <w:tc>
          <w:tcPr>
            <w:tcW w:w="556" w:type="dxa"/>
            <w:hideMark/>
          </w:tcPr>
          <w:p w14:paraId="2A3AC2E1"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9</w:t>
            </w:r>
            <w:r>
              <w:fldChar w:fldCharType="end"/>
            </w:r>
          </w:p>
        </w:tc>
      </w:tr>
    </w:tbl>
    <w:p w14:paraId="2B12A866" w14:textId="77777777" w:rsidR="0076694E" w:rsidRDefault="0076694E" w:rsidP="0076694E"/>
    <w:p w14:paraId="05D30E80" w14:textId="77777777" w:rsidR="0076694E" w:rsidRDefault="0076694E" w:rsidP="0076694E">
      <m:oMath>
        <m:r>
          <w:rPr>
            <w:rFonts w:ascii="Cambria Math" w:hAnsi="Cambria Math"/>
          </w:rPr>
          <m:t>  </m:t>
        </m:r>
        <w:bookmarkStart w:id="354" w:name="eq-strc-form-a"/>
        <w:bookmarkEnd w:id="354"/>
        <m:r>
          <m:rPr>
            <m:sty m:val="b"/>
          </m:rPr>
          <w:rPr>
            <w:rFonts w:ascii="Cambria Math" w:hAnsi="Cambria Math"/>
          </w:rPr>
          <m:t>x</m:t>
        </m:r>
      </m:oMath>
      <w:r>
        <w:t xml:space="preserve">, </w:t>
      </w:r>
      <m:oMath>
        <m:r>
          <m:rPr>
            <m:sty m:val="b"/>
          </m:rPr>
          <w:rPr>
            <w:rFonts w:ascii="Cambria Math" w:hAnsi="Cambria Math"/>
          </w:rPr>
          <m:t>m</m:t>
        </m:r>
      </m:oMath>
      <w:r>
        <w:t xml:space="preserve"> e </w:t>
      </w:r>
      <m:oMath>
        <m:r>
          <m:rPr>
            <m:sty m:val="b"/>
          </m:rPr>
          <w:rPr>
            <w:rFonts w:ascii="Cambria Math" w:hAnsi="Cambria Math"/>
          </w:rPr>
          <m:t>y</m:t>
        </m:r>
      </m:oMath>
      <w:r>
        <w:t xml:space="preserve"> sono i vettori dell’output, delle importazioni e del valore aggiunto. </w:t>
      </w:r>
      <m:oMath>
        <m:r>
          <m:rPr>
            <m:sty m:val="b"/>
          </m:rPr>
          <w:rPr>
            <w:rFonts w:ascii="Cambria Math" w:hAnsi="Cambria Math"/>
          </w:rPr>
          <m:t>A</m:t>
        </m:r>
      </m:oMath>
      <w:r>
        <w:t xml:space="preserve"> è la matrice dei coefficienti tecnici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w:t>
      </w:r>
      <m:oMath>
        <m:r>
          <m:rPr>
            <m:sty m:val="b"/>
          </m:rPr>
          <w:rPr>
            <w:rFonts w:ascii="Cambria Math" w:hAnsi="Cambria Math"/>
          </w:rPr>
          <m:t>B</m:t>
        </m:r>
      </m:oMath>
      <w:r>
        <w:t xml:space="preserve"> quella dei coefficienti di scambio interno intermedio (</w:t>
      </w: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oMath>
      <w:r>
        <w:t xml:space="preserve">) e </w:t>
      </w:r>
      <m:oMath>
        <m:r>
          <m:rPr>
            <m:sty m:val="b"/>
          </m:rPr>
          <w:rPr>
            <w:rFonts w:ascii="Cambria Math" w:hAnsi="Cambria Math"/>
          </w:rPr>
          <m:t>Bf</m:t>
        </m:r>
      </m:oMath>
      <w:r>
        <w:t xml:space="preserve"> quella dei coefficienti di scambio interno finale. Analogamente le matrici </w:t>
      </w:r>
      <m:oMath>
        <m:r>
          <m:rPr>
            <m:sty m:val="b"/>
          </m:rPr>
          <w:rPr>
            <w:rFonts w:ascii="Cambria Math" w:hAnsi="Cambria Math"/>
          </w:rPr>
          <m:t>T</m:t>
        </m:r>
      </m:oMath>
      <w:r>
        <w:t xml:space="preserve"> e </w:t>
      </w: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f</m:t>
            </m:r>
          </m:sub>
        </m:sSub>
      </m:oMath>
      <w:r>
        <w:t xml:space="preserve"> sono le matrici dei coefficienti di scambio e di scambio interno finali. </w:t>
      </w:r>
      <m:oMath>
        <m:r>
          <m:rPr>
            <m:sty m:val="b"/>
          </m:rPr>
          <w:rPr>
            <w:rFonts w:ascii="Cambria Math" w:hAnsi="Cambria Math"/>
          </w:rPr>
          <m:t>y</m:t>
        </m:r>
      </m:oMath>
      <w:r>
        <w:t xml:space="preserve"> è, infine, il vettore del valore aggiunto che dipende dal vettore di output e dai coefficienti tecnici primari. In questa rappresentazione, le variabili endogene - che è possibile ottenere risolvendo il modello - sono </w:t>
      </w:r>
      <m:oMath>
        <m:r>
          <m:rPr>
            <m:sty m:val="b"/>
          </m:rPr>
          <w:rPr>
            <w:rFonts w:ascii="Cambria Math" w:hAnsi="Cambria Math"/>
          </w:rPr>
          <m:t>x</m:t>
        </m:r>
      </m:oMath>
      <w:r>
        <w:t xml:space="preserve">, </w:t>
      </w:r>
      <m:oMath>
        <m:r>
          <m:rPr>
            <m:sty m:val="b"/>
          </m:rPr>
          <w:rPr>
            <w:rFonts w:ascii="Cambria Math" w:hAnsi="Cambria Math"/>
          </w:rPr>
          <m:t>m</m:t>
        </m:r>
      </m:oMath>
      <w:r>
        <w:t xml:space="preserve"> e </w:t>
      </w:r>
      <m:oMath>
        <m:r>
          <m:rPr>
            <m:sty m:val="b"/>
          </m:rPr>
          <w:rPr>
            <w:rFonts w:ascii="Cambria Math" w:hAnsi="Cambria Math"/>
          </w:rPr>
          <m:t>y</m:t>
        </m:r>
      </m:oMath>
      <w:r>
        <w:t xml:space="preserve">, mentre le variabili esogene sono la domanda finale </w:t>
      </w:r>
      <m:oMath>
        <m:r>
          <m:rPr>
            <m:sty m:val="b"/>
          </m:rPr>
          <w:rPr>
            <w:rFonts w:ascii="Cambria Math" w:hAnsi="Cambria Math"/>
          </w:rPr>
          <m:t>df</m:t>
        </m:r>
      </m:oMath>
      <w:r>
        <w:t xml:space="preserve"> e le esportazioni </w:t>
      </w:r>
      <m:oMath>
        <m:r>
          <m:rPr>
            <m:sty m:val="b"/>
          </m:rPr>
          <w:rPr>
            <w:rFonts w:ascii="Cambria Math" w:hAnsi="Cambria Math"/>
          </w:rPr>
          <m:t>ew</m:t>
        </m:r>
      </m:oMath>
      <w:r>
        <w:t>. Il modello può essere risolto passa</w:t>
      </w:r>
      <w:proofErr w:type="spellStart"/>
      <w:r>
        <w:t>ndo</w:t>
      </w:r>
      <w:proofErr w:type="spellEnd"/>
      <w:r>
        <w:t xml:space="preserve"> dalla forma strutturale alla forma ridotta, ovverosia riorganizzando le equazioni in funzione delle sole variabili esogene:</w:t>
      </w:r>
    </w:p>
    <w:p w14:paraId="0CDFF5E2"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4EFD9DCE" w14:textId="77777777" w:rsidTr="0076694E">
        <w:tc>
          <w:tcPr>
            <w:tcW w:w="7371" w:type="dxa"/>
            <w:hideMark/>
          </w:tcPr>
          <w:p w14:paraId="06E8871E" w14:textId="77777777" w:rsidR="0076694E" w:rsidRDefault="0076694E">
            <m:oMathPara>
              <m:oMath>
                <m:r>
                  <m:rPr>
                    <m:sty m:val="b"/>
                  </m:rPr>
                  <w:rPr>
                    <w:rFonts w:ascii="Cambria Math" w:hAnsi="Cambria Math"/>
                  </w:rPr>
                  <m:t>x=</m:t>
                </m:r>
                <m:sSup>
                  <m:sSupPr>
                    <m:ctrlPr>
                      <w:rPr>
                        <w:rFonts w:ascii="Cambria Math" w:hAnsi="Cambria Math"/>
                      </w:rPr>
                    </m:ctrlPr>
                  </m:sSupPr>
                  <m:e>
                    <m:d>
                      <m:dPr>
                        <m:ctrlPr>
                          <w:rPr>
                            <w:rFonts w:ascii="Cambria Math" w:hAnsi="Cambria Math"/>
                          </w:rPr>
                        </m:ctrlPr>
                      </m:dPr>
                      <m:e>
                        <m:r>
                          <m:rPr>
                            <m:sty m:val="b"/>
                          </m:rPr>
                          <w:rPr>
                            <w:rFonts w:ascii="Cambria Math" w:hAnsi="Cambria Math"/>
                          </w:rPr>
                          <m:t>I-A×B</m:t>
                        </m:r>
                      </m:e>
                    </m:d>
                  </m:e>
                  <m:sup>
                    <m:r>
                      <m:rPr>
                        <m:sty m:val="b"/>
                      </m:rPr>
                      <w:rPr>
                        <w:rFonts w:ascii="Cambria Math" w:hAnsi="Cambria Math"/>
                      </w:rPr>
                      <m:t>-1</m:t>
                    </m:r>
                  </m:sup>
                </m:sSup>
                <m:r>
                  <m:rPr>
                    <m:sty m:val="b"/>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B</m:t>
                        </m:r>
                      </m:e>
                      <m:sub>
                        <m:r>
                          <m:rPr>
                            <m:sty m:val="b"/>
                          </m:rPr>
                          <w:rPr>
                            <w:rFonts w:ascii="Cambria Math" w:hAnsi="Cambria Math"/>
                          </w:rPr>
                          <m:t>f</m:t>
                        </m:r>
                      </m:sub>
                    </m:sSub>
                    <m:r>
                      <m:rPr>
                        <m:sty m:val="b"/>
                      </m:rPr>
                      <w:rPr>
                        <w:rFonts w:ascii="Cambria Math" w:hAnsi="Cambria Math"/>
                      </w:rPr>
                      <m:t>×df+ew</m:t>
                    </m:r>
                  </m:e>
                </m:d>
              </m:oMath>
            </m:oMathPara>
          </w:p>
        </w:tc>
        <w:tc>
          <w:tcPr>
            <w:tcW w:w="556" w:type="dxa"/>
            <w:hideMark/>
          </w:tcPr>
          <w:p w14:paraId="21943D3A"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10</w:t>
            </w:r>
            <w:r>
              <w:fldChar w:fldCharType="end"/>
            </w:r>
          </w:p>
        </w:tc>
      </w:tr>
    </w:tbl>
    <w:p w14:paraId="729BC977"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572480CF" w14:textId="77777777" w:rsidTr="0076694E">
        <w:tc>
          <w:tcPr>
            <w:tcW w:w="7371" w:type="dxa"/>
            <w:hideMark/>
          </w:tcPr>
          <w:p w14:paraId="5D8CCE11" w14:textId="77777777" w:rsidR="0076694E" w:rsidRDefault="0076694E">
            <m:oMathPara>
              <m:oMath>
                <m:r>
                  <m:rPr>
                    <m:sty m:val="b"/>
                  </m:rPr>
                  <w:rPr>
                    <w:rFonts w:ascii="Cambria Math" w:hAnsi="Cambria Math"/>
                  </w:rPr>
                  <m:t>m=A×T⋅</m:t>
                </m:r>
                <m:d>
                  <m:dPr>
                    <m:ctrlPr>
                      <w:rPr>
                        <w:rFonts w:ascii="Cambria Math" w:hAnsi="Cambria Math"/>
                      </w:rPr>
                    </m:ctrlPr>
                  </m:dPr>
                  <m:e>
                    <m:r>
                      <m:rPr>
                        <m:sty m:val="b"/>
                      </m:rPr>
                      <w:rPr>
                        <w:rFonts w:ascii="Cambria Math" w:hAnsi="Cambria Math"/>
                      </w:rPr>
                      <m:t>I-A×B</m:t>
                    </m:r>
                  </m:e>
                </m:d>
                <m:r>
                  <m:rPr>
                    <m:sty m:val="b"/>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B</m:t>
                        </m:r>
                      </m:e>
                      <m:sub>
                        <m:r>
                          <m:rPr>
                            <m:sty m:val="b"/>
                          </m:rPr>
                          <w:rPr>
                            <w:rFonts w:ascii="Cambria Math" w:hAnsi="Cambria Math"/>
                          </w:rPr>
                          <m:t>f</m:t>
                        </m:r>
                      </m:sub>
                    </m:sSub>
                    <m:r>
                      <m:rPr>
                        <m:sty m:val="b"/>
                      </m:rPr>
                      <w:rPr>
                        <w:rFonts w:ascii="Cambria Math" w:hAnsi="Cambria Math"/>
                      </w:rPr>
                      <m:t>×df+ew</m:t>
                    </m:r>
                  </m:e>
                </m:d>
              </m:oMath>
            </m:oMathPara>
          </w:p>
        </w:tc>
        <w:tc>
          <w:tcPr>
            <w:tcW w:w="556" w:type="dxa"/>
            <w:hideMark/>
          </w:tcPr>
          <w:p w14:paraId="7DCA5B7B"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11</w:t>
            </w:r>
            <w:r>
              <w:fldChar w:fldCharType="end"/>
            </w:r>
          </w:p>
        </w:tc>
      </w:tr>
    </w:tbl>
    <w:p w14:paraId="2E6E5A3F"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72BED9D1" w14:textId="77777777" w:rsidTr="0076694E">
        <w:tc>
          <w:tcPr>
            <w:tcW w:w="7371" w:type="dxa"/>
            <w:hideMark/>
          </w:tcPr>
          <w:p w14:paraId="5A88DC95" w14:textId="77777777" w:rsidR="0076694E" w:rsidRDefault="0076694E">
            <m:oMathPara>
              <m:oMath>
                <m:r>
                  <m:rPr>
                    <m:sty m:val="b"/>
                  </m:rPr>
                  <w:rPr>
                    <w:rFonts w:ascii="Cambria Math" w:hAnsi="Cambria Math"/>
                  </w:rPr>
                  <m:t>y=</m:t>
                </m:r>
                <m:sSup>
                  <m:sSupPr>
                    <m:ctrlPr>
                      <w:rPr>
                        <w:rFonts w:ascii="Cambria Math" w:hAnsi="Cambria Math"/>
                      </w:rPr>
                    </m:ctrlPr>
                  </m:sSupPr>
                  <m:e>
                    <m:d>
                      <m:dPr>
                        <m:ctrlPr>
                          <w:rPr>
                            <w:rFonts w:ascii="Cambria Math" w:hAnsi="Cambria Math"/>
                          </w:rPr>
                        </m:ctrlPr>
                      </m:dPr>
                      <m:e>
                        <m:r>
                          <m:rPr>
                            <m:sty m:val="b"/>
                          </m:rPr>
                          <w:rPr>
                            <w:rFonts w:ascii="Cambria Math" w:hAnsi="Cambria Math"/>
                          </w:rPr>
                          <m:t>I-A×B</m:t>
                        </m:r>
                      </m:e>
                    </m:d>
                  </m:e>
                  <m:sup>
                    <m:r>
                      <m:rPr>
                        <m:sty m:val="b"/>
                      </m:rPr>
                      <w:rPr>
                        <w:rFonts w:ascii="Cambria Math" w:hAnsi="Cambria Math"/>
                      </w:rPr>
                      <m:t>-1</m:t>
                    </m:r>
                  </m:sup>
                </m:sSup>
                <m:r>
                  <m:rPr>
                    <m:sty m:val="b"/>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B</m:t>
                        </m:r>
                      </m:e>
                      <m:sub>
                        <m:r>
                          <m:rPr>
                            <m:sty m:val="b"/>
                          </m:rPr>
                          <w:rPr>
                            <w:rFonts w:ascii="Cambria Math" w:hAnsi="Cambria Math"/>
                          </w:rPr>
                          <m:t>f</m:t>
                        </m:r>
                      </m:sub>
                    </m:sSub>
                    <m:r>
                      <m:rPr>
                        <m:sty m:val="b"/>
                      </m:rPr>
                      <w:rPr>
                        <w:rFonts w:ascii="Cambria Math" w:hAnsi="Cambria Math"/>
                      </w:rPr>
                      <m:t>×df+ew</m:t>
                    </m:r>
                  </m:e>
                </m:d>
                <m:r>
                  <m:rPr>
                    <m:sty m:val="b"/>
                  </m:rPr>
                  <w:rPr>
                    <w:rFonts w:ascii="Cambria Math" w:hAnsi="Cambria Math"/>
                  </w:rPr>
                  <m:t>⋅</m:t>
                </m:r>
                <m:sSubSup>
                  <m:sSubSupPr>
                    <m:ctrlPr>
                      <w:rPr>
                        <w:rFonts w:ascii="Cambria Math" w:hAnsi="Cambria Math"/>
                      </w:rPr>
                    </m:ctrlPr>
                  </m:sSubSupPr>
                  <m:e>
                    <m:r>
                      <m:rPr>
                        <m:sty m:val="b"/>
                      </m:rPr>
                      <w:rPr>
                        <w:rFonts w:ascii="Cambria Math" w:hAnsi="Cambria Math"/>
                      </w:rPr>
                      <m:t>A</m:t>
                    </m:r>
                  </m:e>
                  <m:sub>
                    <m:r>
                      <m:rPr>
                        <m:sty m:val="b"/>
                      </m:rPr>
                      <w:rPr>
                        <w:rFonts w:ascii="Cambria Math" w:hAnsi="Cambria Math"/>
                      </w:rPr>
                      <m:t>v</m:t>
                    </m:r>
                  </m:sub>
                  <m:sup>
                    <m:r>
                      <m:rPr>
                        <m:sty m:val="b"/>
                      </m:rPr>
                      <w:rPr>
                        <w:rFonts w:ascii="Cambria Math" w:hAnsi="Cambria Math"/>
                      </w:rPr>
                      <m:t>'</m:t>
                    </m:r>
                  </m:sup>
                </m:sSubSup>
              </m:oMath>
            </m:oMathPara>
          </w:p>
        </w:tc>
        <w:tc>
          <w:tcPr>
            <w:tcW w:w="556" w:type="dxa"/>
            <w:hideMark/>
          </w:tcPr>
          <w:p w14:paraId="4F8314B9"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12</w:t>
            </w:r>
            <w:r>
              <w:fldChar w:fldCharType="end"/>
            </w:r>
          </w:p>
        </w:tc>
      </w:tr>
    </w:tbl>
    <w:p w14:paraId="1EB71440" w14:textId="77777777" w:rsidR="0076694E" w:rsidRDefault="0076694E" w:rsidP="0076694E"/>
    <w:p w14:paraId="70908F53" w14:textId="77777777" w:rsidR="0076694E" w:rsidRDefault="0076694E" w:rsidP="0076694E">
      <w:r>
        <w:t xml:space="preserve">La forma ridotta perde ogni significato causale, ma rende evidente come il modello IO sia un modello </w:t>
      </w:r>
      <w:r>
        <w:rPr>
          <w:i/>
          <w:iCs/>
        </w:rPr>
        <w:t>demand-</w:t>
      </w:r>
      <w:proofErr w:type="spellStart"/>
      <w:r>
        <w:rPr>
          <w:i/>
          <w:iCs/>
        </w:rPr>
        <w:t>driven</w:t>
      </w:r>
      <w:proofErr w:type="spellEnd"/>
      <w:r>
        <w:t xml:space="preserve"> ovverosia un modello che si attiva solamente in caso di variazioni della domanda. Nella forma ridotta </w:t>
      </w:r>
      <m:oMath>
        <m:r>
          <w:rPr>
            <w:rFonts w:ascii="Cambria Math" w:hAnsi="Cambria Math"/>
          </w:rPr>
          <m:t>I</m:t>
        </m:r>
      </m:oMath>
      <w:r>
        <w:t xml:space="preserve"> è la matrice identità</w:t>
      </w:r>
      <w:r>
        <w:rPr>
          <w:rStyle w:val="Rimandonotaapidipagina"/>
          <w:rFonts w:eastAsia="Arial"/>
        </w:rPr>
        <w:footnoteReference w:id="22"/>
      </w:r>
      <w:r>
        <w:t xml:space="preserve">. I parametri che legano, in questa forma ridotta, le variabili esogene a quelle endogene sono i moltiplicatori, che assumono un significato molto importante non solo dal punto di vista meramente matematico, ma anche operativo. I moltiplicatori sono contenuti nella matrice </w:t>
      </w:r>
      <m:oMath>
        <m:r>
          <m:rPr>
            <m:sty m:val="b"/>
          </m:rPr>
          <w:rPr>
            <w:rFonts w:ascii="Cambria Math" w:hAnsi="Cambria Math"/>
          </w:rPr>
          <m:t>L=</m:t>
        </m:r>
        <m:sSup>
          <m:sSupPr>
            <m:ctrlPr>
              <w:rPr>
                <w:rFonts w:ascii="Cambria Math" w:hAnsi="Cambria Math"/>
              </w:rPr>
            </m:ctrlPr>
          </m:sSupPr>
          <m:e>
            <m:d>
              <m:dPr>
                <m:ctrlPr>
                  <w:rPr>
                    <w:rFonts w:ascii="Cambria Math" w:hAnsi="Cambria Math"/>
                  </w:rPr>
                </m:ctrlPr>
              </m:dPr>
              <m:e>
                <m:r>
                  <m:rPr>
                    <m:sty m:val="b"/>
                  </m:rPr>
                  <w:rPr>
                    <w:rFonts w:ascii="Cambria Math" w:hAnsi="Cambria Math"/>
                  </w:rPr>
                  <m:t>I-A×B</m:t>
                </m:r>
              </m:e>
            </m:d>
          </m:e>
          <m:sup>
            <m:r>
              <m:rPr>
                <m:sty m:val="b"/>
              </m:rPr>
              <w:rPr>
                <w:rFonts w:ascii="Cambria Math" w:hAnsi="Cambria Math"/>
              </w:rPr>
              <m:t>-1</m:t>
            </m:r>
          </m:sup>
        </m:sSup>
      </m:oMath>
      <w:r>
        <w:t xml:space="preserve"> detta anche matrice inversa di Leontief. L’elemento </w:t>
      </w:r>
      <m:oMath>
        <m:sSub>
          <m:sSubPr>
            <m:ctrlPr>
              <w:rPr>
                <w:rFonts w:ascii="Cambria Math" w:hAnsi="Cambria Math"/>
              </w:rPr>
            </m:ctrlPr>
          </m:sSubPr>
          <m:e>
            <m:r>
              <w:rPr>
                <w:rFonts w:ascii="Cambria Math" w:hAnsi="Cambria Math"/>
              </w:rPr>
              <m:t>l</m:t>
            </m:r>
          </m:e>
          <m:sub>
            <m:r>
              <w:rPr>
                <w:rFonts w:ascii="Cambria Math" w:hAnsi="Cambria Math"/>
              </w:rPr>
              <m:t>ij</m:t>
            </m:r>
          </m:sub>
        </m:sSub>
      </m:oMath>
      <w:r>
        <w:t xml:space="preserve"> della matrice </w:t>
      </w:r>
      <m:oMath>
        <m:r>
          <m:rPr>
            <m:sty m:val="b"/>
          </m:rPr>
          <w:rPr>
            <w:rFonts w:ascii="Cambria Math" w:hAnsi="Cambria Math"/>
          </w:rPr>
          <m:t>L</m:t>
        </m:r>
      </m:oMath>
      <w:r>
        <w:t xml:space="preserve"> è una quantificazione, diretta e indiretta, della variazione dell’output del settore </w:t>
      </w:r>
      <m:oMath>
        <m:r>
          <w:rPr>
            <w:rFonts w:ascii="Cambria Math" w:hAnsi="Cambria Math"/>
          </w:rPr>
          <m:t>i</m:t>
        </m:r>
      </m:oMath>
      <w:r>
        <w:t xml:space="preserve"> generata da una variazione della domanda finale del settore </w:t>
      </w:r>
      <m:oMath>
        <m:r>
          <w:rPr>
            <w:rFonts w:ascii="Cambria Math" w:hAnsi="Cambria Math"/>
          </w:rPr>
          <m:t>j</m:t>
        </m:r>
      </m:oMath>
      <w:r>
        <w:t xml:space="preserve"> . Poiché il sistema deve essere sempre in equilibrio, l’impatto sul PIL più quello sulle importazioni deve essere sempre uguale alla variazione della domanda finale. Lo scenario oggetto di valutazione (costruzione di una </w:t>
      </w:r>
      <w:r>
        <w:rPr>
          <w:i/>
          <w:iCs/>
        </w:rPr>
        <w:t>gigafactory</w:t>
      </w:r>
      <w:r>
        <w:t xml:space="preserve"> per la realizzazione di sistemi di accumulo stazionario) comporta un aumento dell’output del settore manifatturiero che, poiché il sistema deve essere sempre in equilibrio, comporterà un aumento della domanda finale, in questo caso di sistemi di accumulo stazionario. Sebbene siano possibili più configurazioni, l’ipotesi di lavoro prevede che l’intera produzione aggiuntiva di sistemi di accumulo dovuta alla realizzazione dell’impianto vada a soddisfare esclusivamente la domanda interna finale.</w:t>
      </w:r>
    </w:p>
    <w:p w14:paraId="74D74634" w14:textId="77777777" w:rsidR="0076694E" w:rsidRDefault="0076694E" w:rsidP="0076694E">
      <w:pPr>
        <w:pStyle w:val="Titolo2"/>
        <w:numPr>
          <w:ilvl w:val="1"/>
          <w:numId w:val="32"/>
        </w:numPr>
      </w:pPr>
      <w:bookmarkStart w:id="355" w:name="sec-modello-io-str"/>
      <w:bookmarkStart w:id="356" w:name="sec-modello-io"/>
      <w:bookmarkStart w:id="357" w:name="_Toc141784614"/>
      <w:bookmarkStart w:id="358" w:name="_Toc141802456"/>
      <w:bookmarkEnd w:id="355"/>
      <w:bookmarkEnd w:id="356"/>
      <w:r>
        <w:t>Estensione del modello IO e applicazione al caso studio</w:t>
      </w:r>
      <w:bookmarkEnd w:id="357"/>
      <w:bookmarkEnd w:id="358"/>
    </w:p>
    <w:p w14:paraId="01AD3E31" w14:textId="77777777" w:rsidR="0076694E" w:rsidRDefault="0076694E" w:rsidP="0076694E">
      <w:pPr>
        <w:pStyle w:val="FirstParagraph"/>
      </w:pPr>
      <w:r>
        <w:t xml:space="preserve">Sebbene il modello IO originario di </w:t>
      </w:r>
      <w:proofErr w:type="spellStart"/>
      <w:r>
        <w:t>Leontief</w:t>
      </w:r>
      <w:proofErr w:type="spellEnd"/>
      <w:r>
        <w:t xml:space="preserve"> abbia goduto di vastissima applicazione, in tempi più recenti esso è stato modificato ed esteso. Il modello originario, come visto nei paragrafi precedenti, è basato sulle tavole input-output, mentre il modello che viene utilizzato in questo studio è basato sulle tabelle </w:t>
      </w:r>
      <w:r>
        <w:rPr>
          <w:i/>
          <w:iCs/>
        </w:rPr>
        <w:t>supply and use</w:t>
      </w:r>
      <w:r>
        <w:t xml:space="preserve"> (SUT).</w:t>
      </w:r>
    </w:p>
    <w:p w14:paraId="6E3796AB" w14:textId="77777777" w:rsidR="0076694E" w:rsidRDefault="0076694E" w:rsidP="0076694E">
      <w:r>
        <w:t xml:space="preserve">Il </w:t>
      </w:r>
      <w:r>
        <w:rPr>
          <w:i/>
          <w:iCs/>
        </w:rPr>
        <w:t>framework</w:t>
      </w:r>
      <w:r>
        <w:t xml:space="preserve"> </w:t>
      </w:r>
      <w:r>
        <w:rPr>
          <w:i/>
          <w:iCs/>
        </w:rPr>
        <w:t>supply and use</w:t>
      </w:r>
      <w:r>
        <w:t xml:space="preserve"> prevede gli stessi attori dell’IO (famiglie, imprese, pubblica amministrazione, resto del mondo) ma introduce il concetto di prodotto. Le aziende, per portare avanti i propri processi produttivi acquistano prodotti intermedi e di investimento. Le famiglie domandano beni e servizi di consumo o di investimento (es. una nuova casa), così come la pubblica amministrazione e il resto del mondo. Poiché un settore può produrre molteplici prodotti ecco che le tabelle simmetriche settore-per-settore diventano meno precise nel descrivere i rapporti e le interdipendenze tra gli attori economici, </w:t>
      </w:r>
      <w:proofErr w:type="spellStart"/>
      <w:r>
        <w:t>sopratutto</w:t>
      </w:r>
      <w:proofErr w:type="spellEnd"/>
      <w:r>
        <w:t xml:space="preserve"> in un contesto come quello moderno dove le differenze e il grado di specializzazione dei vari settori è meno definito rispetto al passato. Ad esempio, oggi, il settore agricolo, oltre ai prodotti agricoli, fornisce anche prodotti energetici (es. biogas o energia elettrica da fotovoltaico) o servizi alberghieri o della ristorazione (agriturismo), cosa che in passato non avveniva. L’uso delle tabelle SUT è preferibile anche perché costituiscono il sistema di riferimento per la costruzione dei conti nazionali ed è lo standard della rappresentazione contabile degli studi intersettoriali. Le tabelle IO sono un caso particolare delle tabelle SUT, come vedremo brevemente in seguito. Le SUT vengono costruite partendo dai seguenti presupposti:</w:t>
      </w:r>
    </w:p>
    <w:p w14:paraId="659C1927" w14:textId="77777777" w:rsidR="0076694E" w:rsidRDefault="0076694E" w:rsidP="0076694E">
      <w:pPr>
        <w:pStyle w:val="Compact"/>
        <w:numPr>
          <w:ilvl w:val="0"/>
          <w:numId w:val="35"/>
        </w:numPr>
      </w:pPr>
      <w:r>
        <w:t>le imprese domandano beni intermedi e di investimento,</w:t>
      </w:r>
    </w:p>
    <w:p w14:paraId="307DE7D4" w14:textId="77777777" w:rsidR="0076694E" w:rsidRDefault="0076694E" w:rsidP="0076694E">
      <w:pPr>
        <w:pStyle w:val="Compact"/>
        <w:numPr>
          <w:ilvl w:val="0"/>
          <w:numId w:val="35"/>
        </w:numPr>
      </w:pPr>
      <w:r>
        <w:t>le famiglie domandano servizi e beni di consumo, investimento e collettivi,</w:t>
      </w:r>
    </w:p>
    <w:p w14:paraId="693370C0" w14:textId="77777777" w:rsidR="0076694E" w:rsidRDefault="0076694E" w:rsidP="0076694E">
      <w:pPr>
        <w:pStyle w:val="Compact"/>
        <w:numPr>
          <w:ilvl w:val="0"/>
          <w:numId w:val="35"/>
        </w:numPr>
      </w:pPr>
      <w:r>
        <w:lastRenderedPageBreak/>
        <w:t>la pubblica amministrazione domanda beni di investimento e intermedi,</w:t>
      </w:r>
    </w:p>
    <w:p w14:paraId="7579738D" w14:textId="77777777" w:rsidR="0076694E" w:rsidRDefault="0076694E" w:rsidP="0076694E">
      <w:pPr>
        <w:pStyle w:val="Compact"/>
        <w:numPr>
          <w:ilvl w:val="0"/>
          <w:numId w:val="35"/>
        </w:numPr>
      </w:pPr>
      <w:r>
        <w:t>il resto del mondo domanda beni e servizi finali e intermedi</w:t>
      </w:r>
    </w:p>
    <w:p w14:paraId="4F52E773" w14:textId="77777777" w:rsidR="0076694E" w:rsidRDefault="0076694E" w:rsidP="0076694E">
      <w:pPr>
        <w:pStyle w:val="Compact"/>
        <w:numPr>
          <w:ilvl w:val="0"/>
          <w:numId w:val="35"/>
        </w:numPr>
      </w:pPr>
      <w:r>
        <w:t>le imprese producono beni intermedi, d’investimento e di consumo,</w:t>
      </w:r>
    </w:p>
    <w:p w14:paraId="3A86111A" w14:textId="77777777" w:rsidR="0076694E" w:rsidRDefault="0076694E" w:rsidP="0076694E">
      <w:pPr>
        <w:pStyle w:val="Compact"/>
        <w:numPr>
          <w:ilvl w:val="0"/>
          <w:numId w:val="35"/>
        </w:numPr>
      </w:pPr>
      <w:r>
        <w:t>le famiglie offrono i servizi e il fattore lavoro,</w:t>
      </w:r>
    </w:p>
    <w:p w14:paraId="444AE29E" w14:textId="77777777" w:rsidR="0076694E" w:rsidRDefault="0076694E" w:rsidP="0076694E">
      <w:pPr>
        <w:pStyle w:val="Compact"/>
        <w:numPr>
          <w:ilvl w:val="0"/>
          <w:numId w:val="35"/>
        </w:numPr>
      </w:pPr>
      <w:r>
        <w:t>la pubblica amministrazione offre servizi collettivi,</w:t>
      </w:r>
    </w:p>
    <w:p w14:paraId="07E4AEE1" w14:textId="77777777" w:rsidR="0076694E" w:rsidRDefault="0076694E" w:rsidP="0076694E">
      <w:pPr>
        <w:pStyle w:val="Compact"/>
        <w:numPr>
          <w:ilvl w:val="0"/>
          <w:numId w:val="35"/>
        </w:numPr>
      </w:pPr>
      <w:r>
        <w:t>il resto del mondo fornisce beni e servizi finali e intermedi.</w:t>
      </w:r>
    </w:p>
    <w:p w14:paraId="6B159B4B" w14:textId="77777777" w:rsidR="0076694E" w:rsidRDefault="0076694E" w:rsidP="0076694E">
      <w:pPr>
        <w:pStyle w:val="FirstParagraph"/>
      </w:pPr>
      <w:r>
        <w:t xml:space="preserve">La struttura contabile SUT è costituita da due matrici principali: la </w:t>
      </w:r>
      <w:r>
        <w:rPr>
          <w:i/>
          <w:iCs/>
        </w:rPr>
        <w:t>supply</w:t>
      </w:r>
      <w:r>
        <w:t xml:space="preserve"> e </w:t>
      </w:r>
      <w:proofErr w:type="gramStart"/>
      <w:r>
        <w:t xml:space="preserve">la </w:t>
      </w:r>
      <w:r>
        <w:rPr>
          <w:i/>
          <w:iCs/>
        </w:rPr>
        <w:t>use</w:t>
      </w:r>
      <w:proofErr w:type="gramEnd"/>
      <w:r>
        <w:t xml:space="preserve">. La </w:t>
      </w:r>
      <w:r>
        <w:rPr>
          <w:i/>
          <w:iCs/>
        </w:rPr>
        <w:t>supply</w:t>
      </w:r>
      <w:r>
        <w:t xml:space="preserve"> scompone la produzione dei vari settori nei diversi prodotti. Come accennato in precedenza il settore agricolo produce prodotti agricoli, ma anche energia e servizi alberghieri. Leggendo la tabella </w:t>
      </w:r>
      <w:r>
        <w:rPr>
          <w:i/>
          <w:iCs/>
        </w:rPr>
        <w:t>supply</w:t>
      </w:r>
      <w:r>
        <w:t xml:space="preserve"> per colonna è possibile verificare quanto, i diversi settori, concorrano nella produzione di beni e servizi (vedi </w:t>
      </w:r>
      <w:hyperlink r:id="rId63" w:anchor="fig-supply" w:history="1">
        <w:r>
          <w:rPr>
            <w:rStyle w:val="Collegamentoipertestuale"/>
          </w:rPr>
          <w:fldChar w:fldCharType="begin"/>
        </w:r>
        <w:r>
          <w:rPr>
            <w:rStyle w:val="Collegamentoipertestuale"/>
          </w:rPr>
          <w:instrText xml:space="preserve"> REF _Ref141792873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6</w:t>
        </w:r>
        <w:r>
          <w:rPr>
            <w:rStyle w:val="Collegamentoipertestuale"/>
          </w:rPr>
          <w:fldChar w:fldCharType="end"/>
        </w:r>
      </w:hyperlink>
      <w:r>
        <w:t xml:space="preserve">). La </w:t>
      </w:r>
      <w:proofErr w:type="gramStart"/>
      <w:r>
        <w:t>sotto-matrice</w:t>
      </w:r>
      <w:proofErr w:type="gramEnd"/>
      <w:r>
        <w:t xml:space="preserve"> </w:t>
      </w:r>
      <w:r>
        <w:rPr>
          <w:i/>
          <w:iCs/>
        </w:rPr>
        <w:t>make</w:t>
      </w:r>
      <w:r>
        <w:t xml:space="preserve">, contenuta nella </w:t>
      </w:r>
      <w:r>
        <w:rPr>
          <w:i/>
          <w:iCs/>
        </w:rPr>
        <w:t>supply</w:t>
      </w:r>
      <w:r>
        <w:t xml:space="preserve"> definisce la produzione di beni e servizi da parte dei settori nazionali.</w:t>
      </w:r>
    </w:p>
    <w:tbl>
      <w:tblPr>
        <w:tblStyle w:val="Table"/>
        <w:tblW w:w="5086" w:type="pct"/>
        <w:tblInd w:w="0" w:type="dxa"/>
        <w:tblLook w:val="04A0" w:firstRow="1" w:lastRow="0" w:firstColumn="1" w:lastColumn="0" w:noHBand="0" w:noVBand="1"/>
      </w:tblPr>
      <w:tblGrid>
        <w:gridCol w:w="9804"/>
      </w:tblGrid>
      <w:tr w:rsidR="0076694E" w14:paraId="43577987"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36F376DF" w14:textId="43A082F0" w:rsidR="0076694E" w:rsidRDefault="0076694E">
            <w:pPr>
              <w:keepNext/>
              <w:jc w:val="center"/>
            </w:pPr>
            <w:bookmarkStart w:id="359" w:name="fig-supply"/>
            <w:r>
              <w:rPr>
                <w:noProof/>
              </w:rPr>
              <w:drawing>
                <wp:inline distT="0" distB="0" distL="0" distR="0" wp14:anchorId="472F6FDB" wp14:editId="4A29E0C3">
                  <wp:extent cx="5220970" cy="37115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0970" cy="3711575"/>
                          </a:xfrm>
                          <a:prstGeom prst="rect">
                            <a:avLst/>
                          </a:prstGeom>
                          <a:noFill/>
                          <a:ln>
                            <a:noFill/>
                          </a:ln>
                        </pic:spPr>
                      </pic:pic>
                    </a:graphicData>
                  </a:graphic>
                </wp:inline>
              </w:drawing>
            </w:r>
          </w:p>
          <w:p w14:paraId="35240EC5" w14:textId="77777777" w:rsidR="0076694E" w:rsidRPr="00AF5AD0" w:rsidRDefault="0076694E">
            <w:pPr>
              <w:pStyle w:val="Didascalia"/>
              <w:jc w:val="center"/>
              <w:rPr>
                <w:lang w:val="it-IT"/>
              </w:rPr>
            </w:pPr>
            <w:bookmarkStart w:id="360" w:name="_Ref141792873"/>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6</w:t>
            </w:r>
            <w:r>
              <w:fldChar w:fldCharType="end"/>
            </w:r>
            <w:bookmarkEnd w:id="360"/>
            <w:r w:rsidRPr="00AF5AD0">
              <w:rPr>
                <w:lang w:val="it-IT"/>
              </w:rPr>
              <w:t xml:space="preserve"> - Esempio di tabella </w:t>
            </w:r>
            <w:r w:rsidRPr="00AF5AD0">
              <w:rPr>
                <w:i/>
                <w:iCs/>
                <w:lang w:val="it-IT"/>
              </w:rPr>
              <w:t>supply</w:t>
            </w:r>
          </w:p>
        </w:tc>
        <w:bookmarkEnd w:id="359"/>
      </w:tr>
    </w:tbl>
    <w:p w14:paraId="0DDE0158" w14:textId="77777777" w:rsidR="0076694E" w:rsidRDefault="0076694E" w:rsidP="0076694E">
      <w:r>
        <w:t xml:space="preserve">La </w:t>
      </w:r>
      <w:r>
        <w:rPr>
          <w:i/>
          <w:iCs/>
        </w:rPr>
        <w:t>use</w:t>
      </w:r>
      <w:r>
        <w:t>, invece, esplicita la domanda di prodotti (finali e intermedi) e servizi dei fattori produttivi espressa dai settori istituzionali (</w:t>
      </w:r>
      <w:hyperlink r:id="rId65" w:anchor="fig-use" w:history="1">
        <w:r>
          <w:rPr>
            <w:rStyle w:val="Collegamentoipertestuale"/>
          </w:rPr>
          <w:fldChar w:fldCharType="begin"/>
        </w:r>
        <w:r>
          <w:rPr>
            <w:rStyle w:val="Collegamentoipertestuale"/>
          </w:rPr>
          <w:instrText xml:space="preserve"> REF _Ref141792918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7</w:t>
        </w:r>
        <w:r>
          <w:rPr>
            <w:rStyle w:val="Collegamentoipertestuale"/>
          </w:rPr>
          <w:fldChar w:fldCharType="end"/>
        </w:r>
      </w:hyperlink>
      <w:r>
        <w:t>).</w:t>
      </w:r>
    </w:p>
    <w:p w14:paraId="18E64385" w14:textId="77777777" w:rsidR="0076694E" w:rsidRDefault="0076694E" w:rsidP="0076694E">
      <w:pPr>
        <w:pStyle w:val="Corpotesto"/>
      </w:pPr>
    </w:p>
    <w:tbl>
      <w:tblPr>
        <w:tblStyle w:val="Table"/>
        <w:tblW w:w="5086" w:type="pct"/>
        <w:tblInd w:w="0" w:type="dxa"/>
        <w:tblLook w:val="04A0" w:firstRow="1" w:lastRow="0" w:firstColumn="1" w:lastColumn="0" w:noHBand="0" w:noVBand="1"/>
      </w:tblPr>
      <w:tblGrid>
        <w:gridCol w:w="9804"/>
      </w:tblGrid>
      <w:tr w:rsidR="0076694E" w14:paraId="32346624"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54B901C8" w14:textId="26C1F177" w:rsidR="0076694E" w:rsidRDefault="0076694E">
            <w:pPr>
              <w:keepNext/>
              <w:jc w:val="center"/>
            </w:pPr>
            <w:bookmarkStart w:id="361" w:name="fig-use"/>
            <w:r>
              <w:rPr>
                <w:noProof/>
              </w:rPr>
              <w:lastRenderedPageBreak/>
              <w:drawing>
                <wp:inline distT="0" distB="0" distL="0" distR="0" wp14:anchorId="01E2F962" wp14:editId="2391ADB6">
                  <wp:extent cx="5220970" cy="2982595"/>
                  <wp:effectExtent l="0" t="0" r="0" b="825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0970" cy="2982595"/>
                          </a:xfrm>
                          <a:prstGeom prst="rect">
                            <a:avLst/>
                          </a:prstGeom>
                          <a:noFill/>
                          <a:ln>
                            <a:noFill/>
                          </a:ln>
                        </pic:spPr>
                      </pic:pic>
                    </a:graphicData>
                  </a:graphic>
                </wp:inline>
              </w:drawing>
            </w:r>
          </w:p>
          <w:p w14:paraId="588645E6" w14:textId="77777777" w:rsidR="0076694E" w:rsidRPr="00AF5AD0" w:rsidRDefault="0076694E">
            <w:pPr>
              <w:pStyle w:val="Didascalia"/>
              <w:jc w:val="center"/>
              <w:rPr>
                <w:lang w:val="it-IT"/>
              </w:rPr>
            </w:pPr>
            <w:bookmarkStart w:id="362" w:name="_Ref141792918"/>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7</w:t>
            </w:r>
            <w:r>
              <w:fldChar w:fldCharType="end"/>
            </w:r>
            <w:bookmarkEnd w:id="362"/>
            <w:r w:rsidRPr="00AF5AD0">
              <w:rPr>
                <w:lang w:val="it-IT"/>
              </w:rPr>
              <w:t xml:space="preserve"> - Esempio di tabella </w:t>
            </w:r>
            <w:r w:rsidRPr="00AF5AD0">
              <w:rPr>
                <w:i/>
                <w:iCs/>
                <w:lang w:val="it-IT"/>
              </w:rPr>
              <w:t>use</w:t>
            </w:r>
          </w:p>
        </w:tc>
        <w:bookmarkEnd w:id="361"/>
      </w:tr>
    </w:tbl>
    <w:p w14:paraId="1F3F47E6" w14:textId="77777777" w:rsidR="0076694E" w:rsidRDefault="0076694E" w:rsidP="0076694E">
      <w:r>
        <w:t xml:space="preserve">La tabella </w:t>
      </w:r>
      <w:r>
        <w:rPr>
          <w:i/>
          <w:iCs/>
        </w:rPr>
        <w:t>supply</w:t>
      </w:r>
      <w:r>
        <w:t xml:space="preserve"> descrive come la produzione locale soddisfi parte della domanda finale, la cui restante parte viene soddisfatta dalle importazioni. Il totale dell’offerta deve coincidere, come per le tabelle IO convenzionali, con la domanda complessiva descritta dalla matrice </w:t>
      </w:r>
      <w:r>
        <w:rPr>
          <w:i/>
          <w:iCs/>
        </w:rPr>
        <w:t>use</w:t>
      </w:r>
      <w:r>
        <w:t xml:space="preserve">. Lo schema contabile che deriva dalle SUT viene riportato nella </w:t>
      </w:r>
      <w:hyperlink r:id="rId67" w:anchor="fig-sistema-sut" w:history="1">
        <w:r>
          <w:rPr>
            <w:rStyle w:val="Collegamentoipertestuale"/>
          </w:rPr>
          <w:fldChar w:fldCharType="begin"/>
        </w:r>
        <w:r>
          <w:rPr>
            <w:rStyle w:val="Collegamentoipertestuale"/>
          </w:rPr>
          <w:instrText xml:space="preserve"> REF _Ref141792952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8</w:t>
        </w:r>
        <w:r>
          <w:rPr>
            <w:rStyle w:val="Collegamentoipertestuale"/>
          </w:rPr>
          <w:fldChar w:fldCharType="end"/>
        </w:r>
      </w:hyperlink>
      <w:r>
        <w:t>.</w:t>
      </w:r>
    </w:p>
    <w:p w14:paraId="59B60DB5" w14:textId="77777777" w:rsidR="0076694E" w:rsidRDefault="0076694E" w:rsidP="0076694E"/>
    <w:tbl>
      <w:tblPr>
        <w:tblStyle w:val="Table"/>
        <w:tblW w:w="5086" w:type="pct"/>
        <w:tblInd w:w="0" w:type="dxa"/>
        <w:tblLook w:val="04A0" w:firstRow="1" w:lastRow="0" w:firstColumn="1" w:lastColumn="0" w:noHBand="0" w:noVBand="1"/>
      </w:tblPr>
      <w:tblGrid>
        <w:gridCol w:w="9804"/>
      </w:tblGrid>
      <w:tr w:rsidR="0076694E" w:rsidRPr="00FA2AB8" w14:paraId="79BC49D4"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3838B9B6" w14:textId="3FF1AF11" w:rsidR="0076694E" w:rsidRDefault="0076694E">
            <w:pPr>
              <w:keepNext/>
              <w:jc w:val="center"/>
            </w:pPr>
            <w:bookmarkStart w:id="363" w:name="fig-sistema-sut"/>
            <w:r>
              <w:rPr>
                <w:noProof/>
              </w:rPr>
              <w:lastRenderedPageBreak/>
              <w:drawing>
                <wp:inline distT="0" distB="0" distL="0" distR="0" wp14:anchorId="7B85E064" wp14:editId="01694E68">
                  <wp:extent cx="5220970" cy="3273425"/>
                  <wp:effectExtent l="0" t="0" r="0" b="317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970" cy="3273425"/>
                          </a:xfrm>
                          <a:prstGeom prst="rect">
                            <a:avLst/>
                          </a:prstGeom>
                          <a:noFill/>
                          <a:ln>
                            <a:noFill/>
                          </a:ln>
                        </pic:spPr>
                      </pic:pic>
                    </a:graphicData>
                  </a:graphic>
                </wp:inline>
              </w:drawing>
            </w:r>
          </w:p>
          <w:p w14:paraId="7339569A" w14:textId="77777777" w:rsidR="0076694E" w:rsidRDefault="0076694E">
            <w:pPr>
              <w:pStyle w:val="Didascalia"/>
              <w:jc w:val="center"/>
              <w:rPr>
                <w:lang w:val="en-US"/>
              </w:rPr>
            </w:pPr>
            <w:bookmarkStart w:id="364" w:name="_Ref141792952"/>
            <w:r>
              <w:rPr>
                <w:lang w:val="en-US"/>
              </w:rPr>
              <w:t xml:space="preserve">Figura </w:t>
            </w:r>
            <w:r>
              <w:fldChar w:fldCharType="begin"/>
            </w:r>
            <w:r>
              <w:rPr>
                <w:lang w:val="en-US"/>
              </w:rPr>
              <w:instrText xml:space="preserve"> STYLEREF 1 \s </w:instrText>
            </w:r>
            <w:r>
              <w:fldChar w:fldCharType="separate"/>
            </w:r>
            <w:r>
              <w:rPr>
                <w:lang w:val="en-US"/>
              </w:rPr>
              <w:t>3</w:t>
            </w:r>
            <w:r>
              <w:fldChar w:fldCharType="end"/>
            </w:r>
            <w:r>
              <w:rPr>
                <w:lang w:val="en-US"/>
              </w:rPr>
              <w:t>.</w:t>
            </w:r>
            <w:r>
              <w:fldChar w:fldCharType="begin"/>
            </w:r>
            <w:r>
              <w:rPr>
                <w:lang w:val="en-US"/>
              </w:rPr>
              <w:instrText xml:space="preserve"> SEQ Figura \* ARABIC \s 1 </w:instrText>
            </w:r>
            <w:r>
              <w:fldChar w:fldCharType="separate"/>
            </w:r>
            <w:r>
              <w:rPr>
                <w:lang w:val="en-US"/>
              </w:rPr>
              <w:t>8</w:t>
            </w:r>
            <w:r>
              <w:fldChar w:fldCharType="end"/>
            </w:r>
            <w:bookmarkEnd w:id="364"/>
            <w:r>
              <w:rPr>
                <w:lang w:val="en-US"/>
              </w:rPr>
              <w:t xml:space="preserve"> - Matrice </w:t>
            </w:r>
            <w:r>
              <w:rPr>
                <w:i/>
                <w:iCs/>
                <w:lang w:val="en-US"/>
              </w:rPr>
              <w:t>supply and use</w:t>
            </w:r>
          </w:p>
        </w:tc>
        <w:bookmarkEnd w:id="363"/>
      </w:tr>
    </w:tbl>
    <w:p w14:paraId="47693BD5" w14:textId="77777777" w:rsidR="0076694E" w:rsidRDefault="0076694E" w:rsidP="0076694E">
      <w:r>
        <w:t xml:space="preserve">Fino a pochi decenni fa, la sottomatrice </w:t>
      </w:r>
      <w:r>
        <w:rPr>
          <w:i/>
          <w:iCs/>
        </w:rPr>
        <w:t>make</w:t>
      </w:r>
      <w:r>
        <w:t xml:space="preserve"> era quasi diagonale, a indicare una scarsa eterogeneità dei beni e servizi forniti dai vari settori (es. agricoltura solo prodotti agricoli), mentre oggi non è più così. È sempre possibile passare da una rappresentazione SUT a una rappresentazione IO. Di fatto queste ultime non vengono più prodotte, bensì desunte dalle SUT. Nel caso in cui la matrice </w:t>
      </w:r>
      <w:r>
        <w:rPr>
          <w:i/>
          <w:iCs/>
        </w:rPr>
        <w:t>make</w:t>
      </w:r>
      <w:r>
        <w:t xml:space="preserve"> fosse perfettamente diagonale, allora la tabella SUT coinciderebbe con la tabella IO. L’Istat produce SUT riferite all’economia italiana con un ritardo medio di tre anni e quella utilizzata in questo lavoro fa riferimento al 2019.</w:t>
      </w:r>
    </w:p>
    <w:p w14:paraId="2B2930EC" w14:textId="77777777" w:rsidR="0076694E" w:rsidRDefault="0076694E" w:rsidP="0076694E">
      <w:r>
        <w:t xml:space="preserve">Le colonne della matrice </w:t>
      </w:r>
      <w:r>
        <w:rPr>
          <w:i/>
          <w:iCs/>
        </w:rPr>
        <w:t>make</w:t>
      </w:r>
      <w:r>
        <w:t xml:space="preserve"> rappresentano il contributo di ciascun settore a un determinato prodotto (</w:t>
      </w:r>
      <w:r>
        <w:rPr>
          <w:i/>
          <w:iCs/>
        </w:rPr>
        <w:t>market share</w:t>
      </w:r>
      <w:r>
        <w:t>). La lettura per riga, invece, è costituita dalle quote dei diversi prodotti sul totale di un determinato settore (</w:t>
      </w:r>
      <w:r>
        <w:rPr>
          <w:i/>
          <w:iCs/>
        </w:rPr>
        <w:t>product mix</w:t>
      </w:r>
      <w:r>
        <w:t xml:space="preserve">). Le colonne della matrice </w:t>
      </w:r>
      <w:r>
        <w:rPr>
          <w:i/>
          <w:iCs/>
        </w:rPr>
        <w:t>use</w:t>
      </w:r>
      <w:r>
        <w:t>, in maniera analoga alle tabelle IO sono le ricette tecniche.</w:t>
      </w:r>
    </w:p>
    <w:p w14:paraId="66469FB4" w14:textId="77777777" w:rsidR="0076694E" w:rsidRDefault="0076694E" w:rsidP="0076694E">
      <w:r>
        <w:t xml:space="preserve">Più formalmente, nel caso del prodotto </w:t>
      </w:r>
      <m:oMath>
        <m:r>
          <w:rPr>
            <w:rFonts w:ascii="Cambria Math" w:hAnsi="Cambria Math"/>
          </w:rPr>
          <m:t>i</m:t>
        </m:r>
        <m:r>
          <m:rPr>
            <m:sty m:val="p"/>
          </m:rPr>
          <w:rPr>
            <w:rFonts w:ascii="Cambria Math" w:hAnsi="Cambria Math"/>
          </w:rPr>
          <m:t>-</m:t>
        </m:r>
        <m:r>
          <w:rPr>
            <w:rFonts w:ascii="Cambria Math" w:hAnsi="Cambria Math"/>
          </w:rPr>
          <m:t>esimo</m:t>
        </m:r>
      </m:oMath>
      <w:r>
        <w:t xml:space="preserve"> l’offerta (interna più importata) è data dalla sommatoria della domanda intermedia (</w:t>
      </w:r>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u</m:t>
                </m:r>
              </m:e>
              <m:sub>
                <m:r>
                  <w:rPr>
                    <w:rFonts w:ascii="Cambria Math" w:hAnsi="Cambria Math"/>
                  </w:rPr>
                  <m:t>ij</m:t>
                </m:r>
              </m:sub>
            </m:sSub>
          </m:e>
        </m:nary>
      </m:oMath>
      <w:r>
        <w:t>), di quella finale interna (</w:t>
      </w:r>
      <m:oMath>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l</m:t>
            </m:r>
          </m:sup>
          <m:e>
            <m:sSub>
              <m:sSubPr>
                <m:ctrlPr>
                  <w:rPr>
                    <w:rFonts w:ascii="Cambria Math" w:hAnsi="Cambria Math"/>
                  </w:rPr>
                </m:ctrlPr>
              </m:sSubPr>
              <m:e>
                <m:r>
                  <w:rPr>
                    <w:rFonts w:ascii="Cambria Math" w:hAnsi="Cambria Math"/>
                  </w:rPr>
                  <m:t>f</m:t>
                </m:r>
              </m:e>
              <m:sub>
                <m:r>
                  <w:rPr>
                    <w:rFonts w:ascii="Cambria Math" w:hAnsi="Cambria Math"/>
                  </w:rPr>
                  <m:t>ik</m:t>
                </m:r>
              </m:sub>
            </m:sSub>
          </m:e>
        </m:nary>
      </m:oMath>
      <w:r>
        <w:t>) e di quella finale estera (</w:t>
      </w:r>
      <m:oMath>
        <m:r>
          <w:rPr>
            <w:rFonts w:ascii="Cambria Math" w:hAnsi="Cambria Math"/>
          </w:rPr>
          <m:t>e</m:t>
        </m:r>
        <m:sSub>
          <m:sSubPr>
            <m:ctrlPr>
              <w:rPr>
                <w:rFonts w:ascii="Cambria Math" w:hAnsi="Cambria Math"/>
              </w:rPr>
            </m:ctrlPr>
          </m:sSubPr>
          <m:e>
            <m:r>
              <w:rPr>
                <w:rFonts w:ascii="Cambria Math" w:hAnsi="Cambria Math"/>
              </w:rPr>
              <m:t>w</m:t>
            </m:r>
          </m:e>
          <m:sub>
            <m:r>
              <w:rPr>
                <w:rFonts w:ascii="Cambria Math" w:hAnsi="Cambria Math"/>
              </w:rPr>
              <m:t>i</m:t>
            </m:r>
          </m:sub>
        </m:sSub>
      </m:oMath>
      <w:r>
        <w:t>) (</w:t>
      </w:r>
      <w:hyperlink r:id="rId69" w:anchor="eq-supply-sut" w:history="1">
        <w:r>
          <w:rPr>
            <w:rStyle w:val="Collegamentoipertestuale"/>
          </w:rPr>
          <w:fldChar w:fldCharType="begin"/>
        </w:r>
        <w:r>
          <w:rPr>
            <w:rStyle w:val="Collegamentoipertestuale"/>
          </w:rPr>
          <w:instrText xml:space="preserve"> REF _Ref141793047 \h </w:instrText>
        </w:r>
        <w:r>
          <w:rPr>
            <w:rStyle w:val="Collegamentoipertestuale"/>
          </w:rPr>
        </w:r>
        <w:r>
          <w:rPr>
            <w:rStyle w:val="Collegamentoipertestuale"/>
          </w:rPr>
          <w:fldChar w:fldCharType="separate"/>
        </w:r>
        <w:r>
          <w:rPr>
            <w:rStyle w:val="Collegamentoipertestuale"/>
            <w:noProof/>
          </w:rPr>
          <w:t>3</w:t>
        </w:r>
        <w:r>
          <w:rPr>
            <w:rStyle w:val="Collegamentoipertestuale"/>
          </w:rPr>
          <w:t>.</w:t>
        </w:r>
        <w:r>
          <w:rPr>
            <w:rStyle w:val="Collegamentoipertestuale"/>
            <w:noProof/>
          </w:rPr>
          <w:t>13</w:t>
        </w:r>
        <w:r>
          <w:rPr>
            <w:rStyle w:val="Collegamentoipertestuale"/>
          </w:rPr>
          <w:fldChar w:fldCharType="end"/>
        </w:r>
      </w:hyperlink>
      <w:r>
        <w:t>):</w:t>
      </w:r>
    </w:p>
    <w:p w14:paraId="3E69B1A7"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5956ED0A" w14:textId="77777777" w:rsidTr="0076694E">
        <w:tc>
          <w:tcPr>
            <w:tcW w:w="7371" w:type="dxa"/>
            <w:hideMark/>
          </w:tcPr>
          <w:bookmarkStart w:id="365" w:name="eq-supply-sut"/>
          <w:p w14:paraId="77D137C5" w14:textId="77777777" w:rsidR="0076694E" w:rsidRDefault="00000000">
            <m:oMathPara>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ij</m:t>
                        </m:r>
                      </m:sub>
                    </m:sSub>
                  </m:e>
                </m:nary>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u</m:t>
                        </m:r>
                      </m:e>
                      <m:sub>
                        <m:r>
                          <w:rPr>
                            <w:rFonts w:ascii="Cambria Math" w:hAnsi="Cambria Math"/>
                          </w:rPr>
                          <m:t>ij</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l</m:t>
                    </m:r>
                  </m:sup>
                  <m:e>
                    <m:sSub>
                      <m:sSubPr>
                        <m:ctrlPr>
                          <w:rPr>
                            <w:rFonts w:ascii="Cambria Math" w:hAnsi="Cambria Math"/>
                          </w:rPr>
                        </m:ctrlPr>
                      </m:sSubPr>
                      <m:e>
                        <m:r>
                          <w:rPr>
                            <w:rFonts w:ascii="Cambria Math" w:hAnsi="Cambria Math"/>
                          </w:rPr>
                          <m:t>f</m:t>
                        </m:r>
                      </m:e>
                      <m:sub>
                        <m:r>
                          <w:rPr>
                            <w:rFonts w:ascii="Cambria Math" w:hAnsi="Cambria Math"/>
                          </w:rPr>
                          <m:t>ik</m:t>
                        </m:r>
                      </m:sub>
                    </m:sSub>
                  </m:e>
                </m:nary>
                <m:r>
                  <m:rPr>
                    <m:sty m:val="p"/>
                  </m:rP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w</m:t>
                    </m:r>
                  </m:e>
                  <m:sub>
                    <m:r>
                      <w:rPr>
                        <w:rFonts w:ascii="Cambria Math" w:hAnsi="Cambria Math"/>
                      </w:rPr>
                      <m:t>i</m:t>
                    </m:r>
                  </m:sub>
                </m:sSub>
              </m:oMath>
            </m:oMathPara>
            <w:bookmarkEnd w:id="365"/>
          </w:p>
        </w:tc>
        <w:bookmarkStart w:id="366" w:name="_Ref141793047"/>
        <w:tc>
          <w:tcPr>
            <w:tcW w:w="556" w:type="dxa"/>
            <w:hideMark/>
          </w:tcPr>
          <w:p w14:paraId="3055742F"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13</w:t>
            </w:r>
            <w:r>
              <w:fldChar w:fldCharType="end"/>
            </w:r>
            <w:bookmarkEnd w:id="366"/>
          </w:p>
        </w:tc>
      </w:tr>
    </w:tbl>
    <w:p w14:paraId="76D07AC9" w14:textId="77777777" w:rsidR="0076694E" w:rsidDel="00FA2AB8" w:rsidRDefault="0076694E" w:rsidP="0076694E">
      <w:pPr>
        <w:rPr>
          <w:del w:id="367" w:author="Mela Giulio (RSE)" w:date="2024-05-16T07:55:00Z"/>
        </w:rPr>
      </w:pPr>
    </w:p>
    <w:p w14:paraId="37036F46" w14:textId="77777777" w:rsidR="0076694E" w:rsidRDefault="0076694E" w:rsidP="0076694E">
      <w:pPr>
        <w:pStyle w:val="Corpotesto"/>
      </w:pPr>
    </w:p>
    <w:p w14:paraId="19D0ACD2" w14:textId="77777777" w:rsidR="0076694E" w:rsidRDefault="0076694E" w:rsidP="0076694E">
      <w:pPr>
        <w:pStyle w:val="FirstParagraph"/>
      </w:pPr>
      <w:r>
        <w:t xml:space="preserve">Mentre, per ciascun settore </w:t>
      </w:r>
      <m:oMath>
        <m:r>
          <w:rPr>
            <w:rFonts w:ascii="Cambria Math" w:hAnsi="Cambria Math"/>
          </w:rPr>
          <m:t>j</m:t>
        </m:r>
        <m:r>
          <m:rPr>
            <m:sty m:val="p"/>
          </m:rPr>
          <w:rPr>
            <w:rFonts w:ascii="Cambria Math" w:hAnsi="Cambria Math"/>
          </w:rPr>
          <m:t>-</m:t>
        </m:r>
        <m:r>
          <w:rPr>
            <w:rFonts w:ascii="Cambria Math" w:hAnsi="Cambria Math"/>
          </w:rPr>
          <m:t>esimo</m:t>
        </m:r>
      </m:oMath>
      <w:r>
        <w:t>, la produzione generata, distinta nei diversi prodotti, è uguale all’output realizzato attraverso input intermedi (</w:t>
      </w:r>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u</m:t>
                </m:r>
              </m:e>
              <m:sub>
                <m:r>
                  <w:rPr>
                    <w:rFonts w:ascii="Cambria Math" w:hAnsi="Cambria Math"/>
                  </w:rPr>
                  <m:t>ij</m:t>
                </m:r>
              </m:sub>
            </m:sSub>
          </m:e>
        </m:nary>
      </m:oMath>
      <w:r>
        <w:t>), valore aggiunto (</w:t>
      </w:r>
      <m:oMath>
        <m:sSub>
          <m:sSubPr>
            <m:ctrlPr>
              <w:rPr>
                <w:rFonts w:ascii="Cambria Math" w:hAnsi="Cambria Math"/>
              </w:rPr>
            </m:ctrlPr>
          </m:sSubPr>
          <m:e>
            <m:r>
              <w:rPr>
                <w:rFonts w:ascii="Cambria Math" w:hAnsi="Cambria Math"/>
              </w:rPr>
              <m:t>y</m:t>
            </m:r>
          </m:e>
          <m:sub>
            <m:r>
              <w:rPr>
                <w:rFonts w:ascii="Cambria Math" w:hAnsi="Cambria Math"/>
              </w:rPr>
              <m:t>j</m:t>
            </m:r>
          </m:sub>
        </m:sSub>
      </m:oMath>
      <w:r>
        <w:t>) e imposte indirette nette (</w:t>
      </w:r>
      <m:oMath>
        <m:r>
          <w:rPr>
            <w:rFonts w:ascii="Cambria Math" w:hAnsi="Cambria Math"/>
          </w:rPr>
          <m:t>ta</m:t>
        </m:r>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come rappresentato nella </w:t>
      </w:r>
      <w:hyperlink r:id="rId70" w:anchor="eq-output-sut" w:history="1">
        <w:r>
          <w:rPr>
            <w:rStyle w:val="Collegamentoipertestuale"/>
          </w:rPr>
          <w:fldChar w:fldCharType="begin"/>
        </w:r>
        <w:r>
          <w:rPr>
            <w:rStyle w:val="Collegamentoipertestuale"/>
          </w:rPr>
          <w:instrText xml:space="preserve"> REF _Ref141793084 \h </w:instrText>
        </w:r>
        <w:r>
          <w:rPr>
            <w:rStyle w:val="Collegamentoipertestuale"/>
          </w:rPr>
        </w:r>
        <w:r>
          <w:rPr>
            <w:rStyle w:val="Collegamentoipertestuale"/>
          </w:rPr>
          <w:fldChar w:fldCharType="separate"/>
        </w:r>
        <w:r>
          <w:rPr>
            <w:rStyle w:val="Collegamentoipertestuale"/>
            <w:noProof/>
          </w:rPr>
          <w:t>3</w:t>
        </w:r>
        <w:r>
          <w:rPr>
            <w:rStyle w:val="Collegamentoipertestuale"/>
          </w:rPr>
          <w:t>.</w:t>
        </w:r>
        <w:r>
          <w:rPr>
            <w:rStyle w:val="Collegamentoipertestuale"/>
            <w:noProof/>
          </w:rPr>
          <w:t>14</w:t>
        </w:r>
        <w:r>
          <w:rPr>
            <w:rStyle w:val="Collegamentoipertestuale"/>
          </w:rPr>
          <w:fldChar w:fldCharType="end"/>
        </w:r>
      </w:hyperlink>
      <w:r>
        <w:t>.</w:t>
      </w:r>
    </w:p>
    <w:p w14:paraId="7582A657"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6CB08E72" w14:textId="77777777" w:rsidTr="0076694E">
        <w:tc>
          <w:tcPr>
            <w:tcW w:w="7371" w:type="dxa"/>
            <w:hideMark/>
          </w:tcPr>
          <w:p w14:paraId="30343E55" w14:textId="77777777" w:rsidR="0076694E" w:rsidRDefault="00000000">
            <m:oMathPara>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v</m:t>
                        </m:r>
                      </m:e>
                      <m:sub>
                        <m:r>
                          <w:rPr>
                            <w:rFonts w:ascii="Cambria Math" w:hAnsi="Cambria Math"/>
                          </w:rPr>
                          <m:t>ij</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u</m:t>
                        </m:r>
                      </m:e>
                      <m:sub>
                        <m:r>
                          <w:rPr>
                            <w:rFonts w:ascii="Cambria Math" w:hAnsi="Cambria Math"/>
                          </w:rPr>
                          <m:t>ij</m:t>
                        </m:r>
                      </m:sub>
                    </m:sSub>
                  </m:e>
                </m:nary>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x</m:t>
                    </m:r>
                  </m:e>
                  <m:sub>
                    <m:r>
                      <w:rPr>
                        <w:rFonts w:ascii="Cambria Math" w:hAnsi="Cambria Math"/>
                      </w:rPr>
                      <m:t>j</m:t>
                    </m:r>
                  </m:sub>
                </m:sSub>
              </m:oMath>
            </m:oMathPara>
          </w:p>
        </w:tc>
        <w:bookmarkStart w:id="368" w:name="_Ref141793084"/>
        <w:tc>
          <w:tcPr>
            <w:tcW w:w="556" w:type="dxa"/>
            <w:hideMark/>
          </w:tcPr>
          <w:p w14:paraId="5F481DEA"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14</w:t>
            </w:r>
            <w:r>
              <w:fldChar w:fldCharType="end"/>
            </w:r>
            <w:bookmarkEnd w:id="368"/>
          </w:p>
        </w:tc>
      </w:tr>
    </w:tbl>
    <w:p w14:paraId="4C558F98" w14:textId="77777777" w:rsidR="0076694E" w:rsidRDefault="0076694E" w:rsidP="0076694E"/>
    <w:p w14:paraId="09728E84" w14:textId="77777777" w:rsidR="0076694E" w:rsidRDefault="0076694E" w:rsidP="0076694E">
      <w:pPr>
        <w:pStyle w:val="FirstParagraph"/>
      </w:pPr>
      <w:r>
        <w:t xml:space="preserve">Il modello SUT è basato sulla rappresentazione contabile fornita dalla </w:t>
      </w:r>
      <w:hyperlink r:id="rId71" w:anchor="eq-supply-sut" w:history="1">
        <w:r>
          <w:rPr>
            <w:rStyle w:val="Collegamentoipertestuale"/>
          </w:rPr>
          <w:fldChar w:fldCharType="begin"/>
        </w:r>
        <w:r>
          <w:rPr>
            <w:rStyle w:val="Collegamentoipertestuale"/>
          </w:rPr>
          <w:instrText xml:space="preserve"> REF _Ref141793047 \h </w:instrText>
        </w:r>
        <w:r>
          <w:rPr>
            <w:rStyle w:val="Collegamentoipertestuale"/>
          </w:rPr>
        </w:r>
        <w:r>
          <w:rPr>
            <w:rStyle w:val="Collegamentoipertestuale"/>
          </w:rPr>
          <w:fldChar w:fldCharType="separate"/>
        </w:r>
        <w:r>
          <w:rPr>
            <w:rStyle w:val="Collegamentoipertestuale"/>
            <w:noProof/>
          </w:rPr>
          <w:t>3</w:t>
        </w:r>
        <w:r>
          <w:rPr>
            <w:rStyle w:val="Collegamentoipertestuale"/>
          </w:rPr>
          <w:t>.</w:t>
        </w:r>
        <w:r>
          <w:rPr>
            <w:rStyle w:val="Collegamentoipertestuale"/>
            <w:noProof/>
          </w:rPr>
          <w:t>13</w:t>
        </w:r>
        <w:r>
          <w:rPr>
            <w:rStyle w:val="Collegamentoipertestuale"/>
          </w:rPr>
          <w:fldChar w:fldCharType="end"/>
        </w:r>
      </w:hyperlink>
      <w:r>
        <w:t xml:space="preserve"> e dalla </w:t>
      </w:r>
      <w:r>
        <w:rPr>
          <w:rStyle w:val="Collegamentoipertestuale"/>
        </w:rPr>
        <w:fldChar w:fldCharType="begin"/>
      </w:r>
      <w:r>
        <w:rPr>
          <w:rStyle w:val="Collegamentoipertestuale"/>
        </w:rPr>
        <w:instrText xml:space="preserve"> REF _Ref141793084 \h </w:instrText>
      </w:r>
      <w:r>
        <w:rPr>
          <w:rStyle w:val="Collegamentoipertestuale"/>
        </w:rPr>
      </w:r>
      <w:r>
        <w:rPr>
          <w:rStyle w:val="Collegamentoipertestuale"/>
        </w:rPr>
        <w:fldChar w:fldCharType="separate"/>
      </w:r>
      <w:r>
        <w:rPr>
          <w:noProof/>
        </w:rPr>
        <w:t>3</w:t>
      </w:r>
      <w:r>
        <w:t>.</w:t>
      </w:r>
      <w:r>
        <w:rPr>
          <w:noProof/>
        </w:rPr>
        <w:t>14</w:t>
      </w:r>
      <w:r>
        <w:rPr>
          <w:rStyle w:val="Collegamentoipertestuale"/>
        </w:rPr>
        <w:fldChar w:fldCharType="end"/>
      </w:r>
      <w:r>
        <w:t xml:space="preserve">. Per passare da tale rappresentazione </w:t>
      </w:r>
      <w:r>
        <w:rPr>
          <w:i/>
          <w:iCs/>
        </w:rPr>
        <w:t>ex post</w:t>
      </w:r>
      <w:r>
        <w:t xml:space="preserve"> a una rappresentazione </w:t>
      </w:r>
      <w:r>
        <w:rPr>
          <w:i/>
          <w:iCs/>
        </w:rPr>
        <w:t>ex ante</w:t>
      </w:r>
      <w:r>
        <w:t xml:space="preserve"> (e quindi al modello) è necessario definire ipotesi economiche che determinano la causalità delle relazioni e stimarne i parametri che quantificano tale causalità.</w:t>
      </w:r>
    </w:p>
    <w:p w14:paraId="0AD21EB2" w14:textId="77777777" w:rsidR="0076694E" w:rsidRDefault="0076694E" w:rsidP="0076694E">
      <w:r>
        <w:lastRenderedPageBreak/>
        <w:t>Le due relazioni fondamentali del modello SUT sono quella tecnica e quella allocativa. La relazione tecnica determina la domanda intermedia di ciascun prodotto (nel modello basato sulle tavole IO era di ciascun settore) da parte dei settori e, attraverso la domanda finale (esogena), la domanda totale in termini di prodotti. la relazione allocativa, invece, determina, una volta definita la domanda di prodotti, l’output settoriale di ciascuna area.</w:t>
      </w:r>
    </w:p>
    <w:p w14:paraId="39F043BE" w14:textId="77777777" w:rsidR="0076694E" w:rsidRDefault="0076694E" w:rsidP="0076694E">
      <w:r>
        <w:t xml:space="preserve">In maniera ancora una volta analoga al modello IO, è necessario stimare i parametri tecnici di ciascun settore, ovverosia la ricetta dei costi intermedi. Tali parametri, </w:t>
      </w:r>
      <m:oMath>
        <m:sSub>
          <m:sSubPr>
            <m:ctrlPr>
              <w:rPr>
                <w:rFonts w:ascii="Cambria Math" w:hAnsi="Cambria Math"/>
              </w:rPr>
            </m:ctrlPr>
          </m:sSubPr>
          <m:e>
            <m:r>
              <w:rPr>
                <w:rFonts w:ascii="Cambria Math" w:hAnsi="Cambria Math"/>
              </w:rPr>
              <m:t>b</m:t>
            </m:r>
          </m:e>
          <m:sub>
            <m:r>
              <w:rPr>
                <w:rFonts w:ascii="Cambria Math" w:hAnsi="Cambria Math"/>
              </w:rPr>
              <m:t>ij</m:t>
            </m:r>
          </m:sub>
        </m:sSub>
      </m:oMath>
      <w:r>
        <w:t xml:space="preserve"> vengono calcolati tramite il rapporto </w:t>
      </w:r>
      <m:oMath>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ij</m:t>
                </m:r>
              </m:sub>
            </m:sSub>
          </m:num>
          <m:den>
            <m:sSub>
              <m:sSubPr>
                <m:ctrlPr>
                  <w:rPr>
                    <w:rFonts w:ascii="Cambria Math" w:hAnsi="Cambria Math"/>
                  </w:rPr>
                </m:ctrlPr>
              </m:sSubPr>
              <m:e>
                <m:r>
                  <w:rPr>
                    <w:rFonts w:ascii="Cambria Math" w:hAnsi="Cambria Math"/>
                  </w:rPr>
                  <m:t>x</m:t>
                </m:r>
              </m:e>
              <m:sub>
                <m:r>
                  <w:rPr>
                    <w:rFonts w:ascii="Cambria Math" w:hAnsi="Cambria Math"/>
                  </w:rPr>
                  <m:t>j</m:t>
                </m:r>
              </m:sub>
            </m:sSub>
          </m:den>
        </m:f>
      </m:oMath>
      <w:r>
        <w:t xml:space="preserve">, ovverosia dalla quantità di prodotto intermedio </w:t>
      </w:r>
      <m:oMath>
        <m:r>
          <w:rPr>
            <w:rFonts w:ascii="Cambria Math" w:hAnsi="Cambria Math"/>
          </w:rPr>
          <m:t>i</m:t>
        </m:r>
        <m:r>
          <m:rPr>
            <m:sty m:val="p"/>
          </m:rPr>
          <w:rPr>
            <w:rFonts w:ascii="Cambria Math" w:hAnsi="Cambria Math"/>
          </w:rPr>
          <m:t>-</m:t>
        </m:r>
        <m:r>
          <w:rPr>
            <w:rFonts w:ascii="Cambria Math" w:hAnsi="Cambria Math"/>
          </w:rPr>
          <m:t>esimo</m:t>
        </m:r>
      </m:oMath>
      <w:r>
        <w:t xml:space="preserve"> necessaria a produrre un’uni</w:t>
      </w:r>
      <w:proofErr w:type="spellStart"/>
      <w:r>
        <w:t>tà</w:t>
      </w:r>
      <w:proofErr w:type="spellEnd"/>
      <w:r>
        <w:t xml:space="preserve"> di output del settore </w:t>
      </w:r>
      <m:oMath>
        <m:r>
          <w:rPr>
            <w:rFonts w:ascii="Cambria Math" w:hAnsi="Cambria Math"/>
          </w:rPr>
          <m:t>j</m:t>
        </m:r>
        <m:r>
          <m:rPr>
            <m:sty m:val="p"/>
          </m:rPr>
          <w:rPr>
            <w:rFonts w:ascii="Cambria Math" w:hAnsi="Cambria Math"/>
          </w:rPr>
          <m:t>-</m:t>
        </m:r>
        <m:r>
          <w:rPr>
            <w:rFonts w:ascii="Cambria Math" w:hAnsi="Cambria Math"/>
          </w:rPr>
          <m:t>esimo</m:t>
        </m:r>
      </m:oMath>
      <w:r>
        <w:t xml:space="preserve">. Per ciascun settore, l’insieme dei parametri </w:t>
      </w:r>
      <m:oMath>
        <m:sSub>
          <m:sSubPr>
            <m:ctrlPr>
              <w:rPr>
                <w:rFonts w:ascii="Cambria Math" w:hAnsi="Cambria Math"/>
              </w:rPr>
            </m:ctrlPr>
          </m:sSubPr>
          <m:e>
            <m:r>
              <w:rPr>
                <w:rFonts w:ascii="Cambria Math" w:hAnsi="Cambria Math"/>
              </w:rPr>
              <m:t>b</m:t>
            </m:r>
          </m:e>
          <m:sub>
            <m:r>
              <w:rPr>
                <w:rFonts w:ascii="Cambria Math" w:hAnsi="Cambria Math"/>
              </w:rPr>
              <m:t>j</m:t>
            </m:r>
          </m:sub>
        </m:sSub>
      </m:oMath>
      <w:r>
        <w:t xml:space="preserve"> è la ricetta di costo intermedio. I coefficienti </w:t>
      </w:r>
      <m:oMath>
        <m:sSub>
          <m:sSubPr>
            <m:ctrlPr>
              <w:rPr>
                <w:rFonts w:ascii="Cambria Math" w:hAnsi="Cambria Math"/>
              </w:rPr>
            </m:ctrlPr>
          </m:sSubPr>
          <m:e>
            <m:r>
              <w:rPr>
                <w:rFonts w:ascii="Cambria Math" w:hAnsi="Cambria Math"/>
              </w:rPr>
              <m:t>b</m:t>
            </m:r>
          </m:e>
          <m:sub>
            <m:r>
              <w:rPr>
                <w:rFonts w:ascii="Cambria Math" w:hAnsi="Cambria Math"/>
              </w:rPr>
              <m:t>ij</m:t>
            </m:r>
          </m:sub>
        </m:sSub>
      </m:oMath>
      <w:r>
        <w:t xml:space="preserve"> possono essere racchiusi in una matrice. È quest’ultima matrice, </w:t>
      </w:r>
      <w:proofErr w:type="gramStart"/>
      <w:r>
        <w:t xml:space="preserve">la </w:t>
      </w:r>
      <w:r>
        <w:rPr>
          <w:i/>
          <w:iCs/>
        </w:rPr>
        <w:t>use</w:t>
      </w:r>
      <w:proofErr w:type="gramEnd"/>
      <w:r>
        <w:t xml:space="preserve">, generalmente identificata con </w:t>
      </w:r>
      <m:oMath>
        <m:r>
          <m:rPr>
            <m:sty m:val="b"/>
          </m:rPr>
          <w:rPr>
            <w:rFonts w:ascii="Cambria Math" w:hAnsi="Cambria Math"/>
          </w:rPr>
          <m:t>B</m:t>
        </m:r>
      </m:oMath>
      <w:r>
        <w:t>, ana</w:t>
      </w:r>
      <w:proofErr w:type="spellStart"/>
      <w:r>
        <w:t>loga</w:t>
      </w:r>
      <w:proofErr w:type="spellEnd"/>
      <w:r>
        <w:t xml:space="preserve"> alla matrice </w:t>
      </w:r>
      <m:oMath>
        <m:r>
          <m:rPr>
            <m:sty m:val="b"/>
          </m:rPr>
          <w:rPr>
            <w:rFonts w:ascii="Cambria Math" w:hAnsi="Cambria Math"/>
          </w:rPr>
          <m:t>A</m:t>
        </m:r>
      </m:oMath>
      <w:r>
        <w:t xml:space="preserve"> del modello IO. Le quantità di prodotti intermedi </w:t>
      </w:r>
      <m:oMath>
        <m:sSub>
          <m:sSubPr>
            <m:ctrlPr>
              <w:rPr>
                <w:rFonts w:ascii="Cambria Math" w:hAnsi="Cambria Math"/>
              </w:rPr>
            </m:ctrlPr>
          </m:sSubPr>
          <m:e>
            <m:r>
              <w:rPr>
                <w:rFonts w:ascii="Cambria Math" w:hAnsi="Cambria Math"/>
              </w:rPr>
              <m:t>u</m:t>
            </m:r>
          </m:e>
          <m:sub>
            <m:r>
              <w:rPr>
                <w:rFonts w:ascii="Cambria Math" w:hAnsi="Cambria Math"/>
              </w:rPr>
              <m:t>ij</m:t>
            </m:r>
          </m:sub>
        </m:sSub>
      </m:oMath>
      <w:r>
        <w:t xml:space="preserve"> possono essere sia di provenienza nazionale che estera: i parametri </w:t>
      </w:r>
      <m:oMath>
        <m:sSub>
          <m:sSubPr>
            <m:ctrlPr>
              <w:rPr>
                <w:rFonts w:ascii="Cambria Math" w:hAnsi="Cambria Math"/>
              </w:rPr>
            </m:ctrlPr>
          </m:sSubPr>
          <m:e>
            <m:r>
              <w:rPr>
                <w:rFonts w:ascii="Cambria Math" w:hAnsi="Cambria Math"/>
              </w:rPr>
              <m:t>t</m:t>
            </m:r>
          </m:e>
          <m:sub>
            <m:r>
              <w:rPr>
                <w:rFonts w:ascii="Cambria Math" w:hAnsi="Cambria Math"/>
              </w:rPr>
              <m:t>ij</m:t>
            </m:r>
          </m:sub>
        </m:sSub>
      </m:oMath>
      <w:r>
        <w:t xml:space="preserve"> permettono di distinguere la provenienza di tali prodotti. La matrice </w:t>
      </w:r>
      <m:oMath>
        <m:r>
          <m:rPr>
            <m:sty m:val="b"/>
          </m:rPr>
          <w:rPr>
            <w:rFonts w:ascii="Cambria Math" w:hAnsi="Cambria Math"/>
          </w:rPr>
          <m:t>T</m:t>
        </m:r>
      </m:oMath>
      <w:r>
        <w:t xml:space="preserve">, detta </w:t>
      </w:r>
      <w:r>
        <w:rPr>
          <w:i/>
          <w:iCs/>
        </w:rPr>
        <w:t>use import</w:t>
      </w:r>
      <w:r>
        <w:t xml:space="preserve"> racchiude questi ultimi coefficienti.</w:t>
      </w:r>
    </w:p>
    <w:p w14:paraId="5163A8E3" w14:textId="77777777" w:rsidR="0076694E" w:rsidRDefault="0076694E" w:rsidP="0076694E">
      <w:r>
        <w:t>Rispetto al modello IO, nel modello SUT è presente un nuovo tipo di parametri (</w:t>
      </w:r>
      <w:r>
        <w:rPr>
          <w:i/>
          <w:iCs/>
        </w:rPr>
        <w:t>market share</w:t>
      </w:r>
      <w:r>
        <w:t xml:space="preserve">), racchiusi nella matrice </w:t>
      </w:r>
      <w:r>
        <w:rPr>
          <w:i/>
          <w:iCs/>
        </w:rPr>
        <w:t>make</w:t>
      </w:r>
      <w:r>
        <w:t xml:space="preserve">. Questi parametri descrivono che tipo di prodotti caratterizzano ciascun settore e la quota parte di ciascun prodotto che viene prodotta dai vari settori. Tali parametri, denominati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si calcolano tramite il rapporto tra la quantità di prodotto </w:t>
      </w:r>
      <m:oMath>
        <m:r>
          <w:rPr>
            <w:rFonts w:ascii="Cambria Math" w:hAnsi="Cambria Math"/>
          </w:rPr>
          <m:t>i</m:t>
        </m:r>
        <m:r>
          <m:rPr>
            <m:sty m:val="p"/>
          </m:rPr>
          <w:rPr>
            <w:rFonts w:ascii="Cambria Math" w:hAnsi="Cambria Math"/>
          </w:rPr>
          <m:t>-</m:t>
        </m:r>
        <m:r>
          <w:rPr>
            <w:rFonts w:ascii="Cambria Math" w:hAnsi="Cambria Math"/>
          </w:rPr>
          <m:t>esimo</m:t>
        </m:r>
      </m:oMath>
      <w:r>
        <w:t xml:space="preserve"> prodotta dal settore </w:t>
      </w:r>
      <m:oMath>
        <m:r>
          <w:rPr>
            <w:rFonts w:ascii="Cambria Math" w:hAnsi="Cambria Math"/>
          </w:rPr>
          <m:t>j</m:t>
        </m:r>
        <m:r>
          <m:rPr>
            <m:sty m:val="p"/>
          </m:rPr>
          <w:rPr>
            <w:rFonts w:ascii="Cambria Math" w:hAnsi="Cambria Math"/>
          </w:rPr>
          <m:t>-</m:t>
        </m:r>
        <m:r>
          <w:rPr>
            <w:rFonts w:ascii="Cambria Math" w:hAnsi="Cambria Math"/>
          </w:rPr>
          <m:t>esimo</m:t>
        </m:r>
      </m:oMath>
      <w:r>
        <w:t xml:space="preserve"> sul totale del prodotto </w:t>
      </w:r>
      <m:oMath>
        <m:r>
          <w:rPr>
            <w:rFonts w:ascii="Cambria Math" w:hAnsi="Cambria Math"/>
          </w:rPr>
          <m:t>i</m:t>
        </m:r>
        <m:r>
          <m:rPr>
            <m:sty m:val="p"/>
          </m:rPr>
          <w:rPr>
            <w:rFonts w:ascii="Cambria Math" w:hAnsi="Cambria Math"/>
          </w:rPr>
          <m:t>-</m:t>
        </m:r>
        <m:r>
          <w:rPr>
            <w:rFonts w:ascii="Cambria Math" w:hAnsi="Cambria Math"/>
          </w:rPr>
          <m:t>esimo</m:t>
        </m:r>
      </m:oMath>
      <w:r>
        <w:t xml:space="preserve"> prodotto in ambito nazionale (quindi escludendo le importazioni). I coefficienti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vanno a comporre la matrice </w:t>
      </w:r>
      <m:oMath>
        <m:r>
          <m:rPr>
            <m:sty m:val="b"/>
          </m:rPr>
          <w:rPr>
            <w:rFonts w:ascii="Cambria Math" w:hAnsi="Cambria Math"/>
          </w:rPr>
          <m:t>D</m:t>
        </m:r>
      </m:oMath>
      <w:r>
        <w:t xml:space="preserve"> della domanda finale.</w:t>
      </w:r>
    </w:p>
    <w:p w14:paraId="7752F6A3" w14:textId="77777777" w:rsidR="0076694E" w:rsidRDefault="0076694E" w:rsidP="0076694E">
      <w:r>
        <w:t xml:space="preserve">La forma strutturale del modello SUT è data dalla </w:t>
      </w:r>
      <w:hyperlink r:id="rId72" w:anchor="eq-sut-struct" w:history="1">
        <w:r>
          <w:rPr>
            <w:rStyle w:val="Collegamentoipertestuale"/>
          </w:rPr>
          <w:fldChar w:fldCharType="begin"/>
        </w:r>
        <w:r>
          <w:rPr>
            <w:rStyle w:val="Collegamentoipertestuale"/>
          </w:rPr>
          <w:instrText xml:space="preserve"> REF _Ref141793174 \h </w:instrText>
        </w:r>
        <w:r>
          <w:rPr>
            <w:rStyle w:val="Collegamentoipertestuale"/>
          </w:rPr>
        </w:r>
        <w:r>
          <w:rPr>
            <w:rStyle w:val="Collegamentoipertestuale"/>
          </w:rPr>
          <w:fldChar w:fldCharType="separate"/>
        </w:r>
        <w:r>
          <w:rPr>
            <w:rStyle w:val="Collegamentoipertestuale"/>
            <w:noProof/>
          </w:rPr>
          <w:t>3</w:t>
        </w:r>
        <w:r>
          <w:rPr>
            <w:rStyle w:val="Collegamentoipertestuale"/>
          </w:rPr>
          <w:t>.</w:t>
        </w:r>
        <w:r>
          <w:rPr>
            <w:rStyle w:val="Collegamentoipertestuale"/>
            <w:noProof/>
          </w:rPr>
          <w:t>15</w:t>
        </w:r>
        <w:r>
          <w:rPr>
            <w:rStyle w:val="Collegamentoipertestuale"/>
          </w:rPr>
          <w:fldChar w:fldCharType="end"/>
        </w:r>
      </w:hyperlink>
      <w:r>
        <w:t>:</w:t>
      </w:r>
    </w:p>
    <w:p w14:paraId="44CCB3D1"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4B631CF8" w14:textId="77777777" w:rsidTr="0076694E">
        <w:tc>
          <w:tcPr>
            <w:tcW w:w="7371" w:type="dxa"/>
            <w:hideMark/>
          </w:tcPr>
          <w:p w14:paraId="7C1B2247" w14:textId="77777777" w:rsidR="0076694E" w:rsidRDefault="00000000">
            <m:oMathPara>
              <m:oMath>
                <m:d>
                  <m:dPr>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q</m:t>
                          </m:r>
                        </m:e>
                      </m:mr>
                      <m:mr>
                        <m:e>
                          <m:r>
                            <m:rPr>
                              <m:sty m:val="b"/>
                            </m:rPr>
                            <w:rPr>
                              <w:rFonts w:ascii="Cambria Math" w:hAnsi="Cambria Math"/>
                            </w:rPr>
                            <m:t>x</m:t>
                          </m:r>
                        </m:e>
                      </m:mr>
                    </m:m>
                  </m:e>
                </m:d>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m:rPr>
                              <m:sty m:val="b"/>
                            </m:rPr>
                            <w:rPr>
                              <w:rFonts w:ascii="Cambria Math" w:hAnsi="Cambria Math"/>
                            </w:rPr>
                            <m:t>0</m:t>
                          </m:r>
                        </m:e>
                        <m:e>
                          <m:r>
                            <m:rPr>
                              <m:sty m:val="b"/>
                            </m:rPr>
                            <w:rPr>
                              <w:rFonts w:ascii="Cambria Math" w:hAnsi="Cambria Math"/>
                            </w:rPr>
                            <m:t>B×T</m:t>
                          </m:r>
                        </m:e>
                      </m:mr>
                      <m:mr>
                        <m:e>
                          <m:r>
                            <m:rPr>
                              <m:sty m:val="b"/>
                            </m:rPr>
                            <w:rPr>
                              <w:rFonts w:ascii="Cambria Math" w:hAnsi="Cambria Math"/>
                            </w:rPr>
                            <m:t>x</m:t>
                          </m:r>
                        </m:e>
                        <m:e>
                          <m:r>
                            <m:rPr>
                              <m:sty m:val="b"/>
                            </m:rPr>
                            <w:rPr>
                              <w:rFonts w:ascii="Cambria Math" w:hAnsi="Cambria Math"/>
                            </w:rPr>
                            <m:t>0</m:t>
                          </m:r>
                        </m:e>
                      </m:mr>
                    </m:m>
                  </m:e>
                </m:d>
                <m:d>
                  <m:dPr>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q</m:t>
                          </m:r>
                        </m:e>
                      </m:mr>
                      <m:mr>
                        <m:e>
                          <m:r>
                            <m:rPr>
                              <m:sty m:val="b"/>
                            </m:rPr>
                            <w:rPr>
                              <w:rFonts w:ascii="Cambria Math" w:hAnsi="Cambria Math"/>
                            </w:rPr>
                            <m:t>x</m:t>
                          </m:r>
                        </m:e>
                      </m:mr>
                    </m:m>
                  </m:e>
                </m:d>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F×</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f</m:t>
                              </m:r>
                            </m:sub>
                          </m:sSub>
                          <m:r>
                            <m:rPr>
                              <m:sty m:val="b"/>
                            </m:rPr>
                            <w:rPr>
                              <w:rFonts w:ascii="Cambria Math" w:hAnsi="Cambria Math"/>
                            </w:rPr>
                            <m:t>+ew</m:t>
                          </m:r>
                        </m:e>
                      </m:mr>
                      <m:mr>
                        <m:e>
                          <m:r>
                            <m:rPr>
                              <m:sty m:val="b"/>
                            </m:rPr>
                            <w:rPr>
                              <w:rFonts w:ascii="Cambria Math" w:hAnsi="Cambria Math"/>
                            </w:rPr>
                            <m:t>0</m:t>
                          </m:r>
                        </m:e>
                      </m:mr>
                    </m:m>
                  </m:e>
                </m:d>
              </m:oMath>
            </m:oMathPara>
          </w:p>
        </w:tc>
        <w:bookmarkStart w:id="369" w:name="_Ref141793174"/>
        <w:tc>
          <w:tcPr>
            <w:tcW w:w="556" w:type="dxa"/>
            <w:hideMark/>
          </w:tcPr>
          <w:p w14:paraId="37FEF754"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15</w:t>
            </w:r>
            <w:r>
              <w:fldChar w:fldCharType="end"/>
            </w:r>
            <w:bookmarkEnd w:id="369"/>
          </w:p>
        </w:tc>
      </w:tr>
    </w:tbl>
    <w:p w14:paraId="345B2C90" w14:textId="77777777" w:rsidR="0076694E" w:rsidRDefault="0076694E" w:rsidP="0076694E"/>
    <w:p w14:paraId="28C95B51" w14:textId="77777777" w:rsidR="0076694E" w:rsidRDefault="0076694E" w:rsidP="0076694E">
      <w:pPr>
        <w:pStyle w:val="FirstParagraph"/>
      </w:pPr>
      <w:r>
        <w:t xml:space="preserve">La forma ridotta, che permette la soluzione del modello, è data invece dalla </w:t>
      </w:r>
      <w:hyperlink r:id="rId73" w:anchor="eq-sut-reduced" w:history="1">
        <w:r>
          <w:rPr>
            <w:rStyle w:val="Collegamentoipertestuale"/>
          </w:rPr>
          <w:fldChar w:fldCharType="begin"/>
        </w:r>
        <w:r>
          <w:rPr>
            <w:rStyle w:val="Collegamentoipertestuale"/>
          </w:rPr>
          <w:instrText xml:space="preserve"> REF _Ref141793200 \h </w:instrText>
        </w:r>
        <w:r>
          <w:rPr>
            <w:rStyle w:val="Collegamentoipertestuale"/>
          </w:rPr>
        </w:r>
        <w:r>
          <w:rPr>
            <w:rStyle w:val="Collegamentoipertestuale"/>
          </w:rPr>
          <w:fldChar w:fldCharType="separate"/>
        </w:r>
        <w:r>
          <w:rPr>
            <w:rStyle w:val="Collegamentoipertestuale"/>
            <w:noProof/>
          </w:rPr>
          <w:t>3</w:t>
        </w:r>
        <w:r>
          <w:rPr>
            <w:rStyle w:val="Collegamentoipertestuale"/>
          </w:rPr>
          <w:t>.</w:t>
        </w:r>
        <w:r>
          <w:rPr>
            <w:rStyle w:val="Collegamentoipertestuale"/>
            <w:noProof/>
          </w:rPr>
          <w:t>16</w:t>
        </w:r>
        <w:r>
          <w:rPr>
            <w:rStyle w:val="Collegamentoipertestuale"/>
          </w:rPr>
          <w:fldChar w:fldCharType="end"/>
        </w:r>
      </w:hyperlink>
      <w:r>
        <w:t>:</w:t>
      </w:r>
    </w:p>
    <w:p w14:paraId="4FC10572"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5673167A" w14:textId="77777777" w:rsidTr="0076694E">
        <w:tc>
          <w:tcPr>
            <w:tcW w:w="7371" w:type="dxa"/>
            <w:hideMark/>
          </w:tcPr>
          <w:p w14:paraId="3AFACA25" w14:textId="77777777" w:rsidR="0076694E" w:rsidRDefault="00000000">
            <m:oMathPara>
              <m:oMath>
                <m:d>
                  <m:dPr>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q</m:t>
                          </m:r>
                        </m:e>
                      </m:mr>
                      <m:mr>
                        <m:e>
                          <m:r>
                            <m:rPr>
                              <m:sty m:val="b"/>
                            </m:rPr>
                            <w:rPr>
                              <w:rFonts w:ascii="Cambria Math" w:hAnsi="Cambria Math"/>
                            </w:rPr>
                            <m:t>x</m:t>
                          </m:r>
                        </m:e>
                      </m:mr>
                    </m:m>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I</m:t>
                        </m:r>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m:rPr>
                                      <m:sty m:val="b"/>
                                    </m:rPr>
                                    <w:rPr>
                                      <w:rFonts w:ascii="Cambria Math" w:hAnsi="Cambria Math"/>
                                    </w:rPr>
                                    <m:t>0</m:t>
                                  </m:r>
                                </m:e>
                                <m:e>
                                  <m:r>
                                    <m:rPr>
                                      <m:sty m:val="b"/>
                                    </m:rPr>
                                    <w:rPr>
                                      <w:rFonts w:ascii="Cambria Math" w:hAnsi="Cambria Math"/>
                                    </w:rPr>
                                    <m:t>B×T</m:t>
                                  </m:r>
                                </m:e>
                              </m:mr>
                              <m:mr>
                                <m:e>
                                  <m:r>
                                    <m:rPr>
                                      <m:sty m:val="b"/>
                                    </m:rPr>
                                    <w:rPr>
                                      <w:rFonts w:ascii="Cambria Math" w:hAnsi="Cambria Math"/>
                                    </w:rPr>
                                    <m:t>D</m:t>
                                  </m:r>
                                </m:e>
                                <m:e>
                                  <m:r>
                                    <m:rPr>
                                      <m:sty m:val="b"/>
                                    </m:rPr>
                                    <w:rPr>
                                      <w:rFonts w:ascii="Cambria Math" w:hAnsi="Cambria Math"/>
                                    </w:rPr>
                                    <m:t>0</m:t>
                                  </m:r>
                                </m:e>
                              </m:mr>
                            </m:m>
                          </m:e>
                        </m:d>
                      </m:e>
                    </m:d>
                  </m:e>
                  <m:sup>
                    <m:r>
                      <m:rPr>
                        <m:sty m:val="p"/>
                      </m:rPr>
                      <w:rPr>
                        <w:rFonts w:ascii="Cambria Math" w:hAnsi="Cambria Math"/>
                      </w:rPr>
                      <m:t>-</m:t>
                    </m:r>
                    <m:r>
                      <w:rPr>
                        <w:rFonts w:ascii="Cambria Math" w:hAnsi="Cambria Math"/>
                      </w:rPr>
                      <m:t>1</m:t>
                    </m:r>
                  </m:sup>
                </m:sSup>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F×</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f</m:t>
                              </m:r>
                            </m:sub>
                          </m:sSub>
                          <m:r>
                            <m:rPr>
                              <m:sty m:val="b"/>
                            </m:rPr>
                            <w:rPr>
                              <w:rFonts w:ascii="Cambria Math" w:hAnsi="Cambria Math"/>
                            </w:rPr>
                            <m:t>+ew</m:t>
                          </m:r>
                        </m:e>
                      </m:mr>
                      <m:mr>
                        <m:e>
                          <m:r>
                            <m:rPr>
                              <m:sty m:val="b"/>
                            </m:rPr>
                            <w:rPr>
                              <w:rFonts w:ascii="Cambria Math" w:hAnsi="Cambria Math"/>
                            </w:rPr>
                            <m:t>0</m:t>
                          </m:r>
                        </m:e>
                      </m:mr>
                    </m:m>
                  </m:e>
                </m:d>
              </m:oMath>
            </m:oMathPara>
          </w:p>
        </w:tc>
        <w:bookmarkStart w:id="370" w:name="_Ref141793200"/>
        <w:tc>
          <w:tcPr>
            <w:tcW w:w="556" w:type="dxa"/>
            <w:hideMark/>
          </w:tcPr>
          <w:p w14:paraId="4229BE37"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16</w:t>
            </w:r>
            <w:r>
              <w:fldChar w:fldCharType="end"/>
            </w:r>
            <w:bookmarkEnd w:id="370"/>
          </w:p>
        </w:tc>
      </w:tr>
    </w:tbl>
    <w:p w14:paraId="18321FA3" w14:textId="77777777" w:rsidR="0076694E" w:rsidRDefault="0076694E" w:rsidP="0076694E"/>
    <w:p w14:paraId="55F47778" w14:textId="77777777" w:rsidR="0076694E" w:rsidRDefault="0076694E" w:rsidP="0076694E">
      <w:pPr>
        <w:pStyle w:val="FirstParagraph"/>
      </w:pPr>
      <w:r>
        <w:t>Dove</w:t>
      </w:r>
    </w:p>
    <w:p w14:paraId="1E982CD5" w14:textId="77777777" w:rsidR="0076694E" w:rsidRDefault="0076694E" w:rsidP="007669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556"/>
      </w:tblGrid>
      <w:tr w:rsidR="0076694E" w14:paraId="5D74029D" w14:textId="77777777" w:rsidTr="0076694E">
        <w:tc>
          <w:tcPr>
            <w:tcW w:w="7371" w:type="dxa"/>
            <w:hideMark/>
          </w:tcPr>
          <w:p w14:paraId="4EFCB2FB" w14:textId="77777777" w:rsidR="0076694E" w:rsidRDefault="0076694E">
            <m:oMathPara>
              <m:oMath>
                <m:r>
                  <m:rPr>
                    <m:sty m:val="b"/>
                  </m:rPr>
                  <w:rPr>
                    <w:rFonts w:ascii="Cambria Math" w:hAnsi="Cambria Math"/>
                  </w:rPr>
                  <m:t>L</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I</m:t>
                        </m:r>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m:rPr>
                                      <m:sty m:val="b"/>
                                    </m:rPr>
                                    <w:rPr>
                                      <w:rFonts w:ascii="Cambria Math" w:hAnsi="Cambria Math"/>
                                    </w:rPr>
                                    <m:t>0</m:t>
                                  </m:r>
                                </m:e>
                                <m:e>
                                  <m:r>
                                    <m:rPr>
                                      <m:sty m:val="b"/>
                                    </m:rPr>
                                    <w:rPr>
                                      <w:rFonts w:ascii="Cambria Math" w:hAnsi="Cambria Math"/>
                                    </w:rPr>
                                    <m:t>B×T</m:t>
                                  </m:r>
                                </m:e>
                              </m:mr>
                              <m:mr>
                                <m:e>
                                  <m:r>
                                    <m:rPr>
                                      <m:sty m:val="b"/>
                                    </m:rPr>
                                    <w:rPr>
                                      <w:rFonts w:ascii="Cambria Math" w:hAnsi="Cambria Math"/>
                                    </w:rPr>
                                    <m:t>D</m:t>
                                  </m:r>
                                </m:e>
                                <m:e>
                                  <m:r>
                                    <m:rPr>
                                      <m:sty m:val="b"/>
                                    </m:rPr>
                                    <w:rPr>
                                      <w:rFonts w:ascii="Cambria Math" w:hAnsi="Cambria Math"/>
                                    </w:rPr>
                                    <m:t>0</m:t>
                                  </m:r>
                                </m:e>
                              </m:mr>
                            </m:m>
                          </m:e>
                        </m:d>
                      </m:e>
                    </m:d>
                  </m:e>
                  <m:sup>
                    <m:r>
                      <m:rPr>
                        <m:sty m:val="p"/>
                      </m:rPr>
                      <w:rPr>
                        <w:rFonts w:ascii="Cambria Math" w:hAnsi="Cambria Math"/>
                      </w:rPr>
                      <m:t>-</m:t>
                    </m:r>
                    <m:r>
                      <w:rPr>
                        <w:rFonts w:ascii="Cambria Math" w:hAnsi="Cambria Math"/>
                      </w:rPr>
                      <m:t>1</m:t>
                    </m:r>
                  </m:sup>
                </m:sSup>
              </m:oMath>
            </m:oMathPara>
          </w:p>
        </w:tc>
        <w:tc>
          <w:tcPr>
            <w:tcW w:w="556" w:type="dxa"/>
            <w:hideMark/>
          </w:tcPr>
          <w:p w14:paraId="4F6B2B96" w14:textId="77777777" w:rsidR="0076694E" w:rsidRDefault="0076694E">
            <w:pPr>
              <w:pStyle w:val="Didascalia"/>
            </w:pPr>
            <w:r>
              <w:fldChar w:fldCharType="begin"/>
            </w:r>
            <w:r>
              <w:instrText xml:space="preserve"> STYLEREF 1 \s </w:instrText>
            </w:r>
            <w:r>
              <w:fldChar w:fldCharType="separate"/>
            </w:r>
            <w:r>
              <w:t>3</w:t>
            </w:r>
            <w:r>
              <w:fldChar w:fldCharType="end"/>
            </w:r>
            <w:r>
              <w:t>.</w:t>
            </w:r>
            <w:r>
              <w:fldChar w:fldCharType="begin"/>
            </w:r>
            <w:r>
              <w:instrText xml:space="preserve"> SEQ Eq. \* ARABIC \s 1 </w:instrText>
            </w:r>
            <w:r>
              <w:fldChar w:fldCharType="separate"/>
            </w:r>
            <w:r>
              <w:t>17</w:t>
            </w:r>
            <w:r>
              <w:fldChar w:fldCharType="end"/>
            </w:r>
          </w:p>
        </w:tc>
      </w:tr>
    </w:tbl>
    <w:p w14:paraId="46953B2B" w14:textId="77777777" w:rsidR="0076694E" w:rsidRDefault="0076694E" w:rsidP="0076694E"/>
    <w:p w14:paraId="660BBD4E" w14:textId="77777777" w:rsidR="0076694E" w:rsidRDefault="0076694E" w:rsidP="0076694E">
      <w:pPr>
        <w:pStyle w:val="FirstParagraph"/>
      </w:pPr>
      <w:r>
        <w:t xml:space="preserve">è la matrice inversa dei moltiplicatori. Come nel caso del modello basato sulle tavole IO, il modello SUT è </w:t>
      </w:r>
      <w:r>
        <w:rPr>
          <w:i/>
          <w:iCs/>
        </w:rPr>
        <w:t>demand-</w:t>
      </w:r>
      <w:proofErr w:type="spellStart"/>
      <w:r>
        <w:rPr>
          <w:i/>
          <w:iCs/>
        </w:rPr>
        <w:t>driven</w:t>
      </w:r>
      <w:proofErr w:type="spellEnd"/>
      <w:r>
        <w:t xml:space="preserve">, il che significa che i valori dell’output settoriale sono funzione della produzione finale e dell’export estero, data la matrice dei moltiplicatori </w:t>
      </w:r>
      <m:oMath>
        <m:r>
          <m:rPr>
            <m:sty m:val="b"/>
          </m:rPr>
          <w:rPr>
            <w:rFonts w:ascii="Cambria Math" w:hAnsi="Cambria Math"/>
          </w:rPr>
          <m:t>L</m:t>
        </m:r>
      </m:oMath>
      <w:r>
        <w:t>.</w:t>
      </w:r>
    </w:p>
    <w:p w14:paraId="6B6A4D9F" w14:textId="77777777" w:rsidR="0076694E" w:rsidRDefault="0076694E" w:rsidP="0076694E">
      <w:pPr>
        <w:pStyle w:val="Titolo3"/>
        <w:numPr>
          <w:ilvl w:val="2"/>
          <w:numId w:val="32"/>
        </w:numPr>
      </w:pPr>
      <w:bookmarkStart w:id="371" w:name="_Toc141784615"/>
      <w:bookmarkStart w:id="372" w:name="_Toc141802457"/>
      <w:r>
        <w:t>I prezzi di base</w:t>
      </w:r>
      <w:bookmarkEnd w:id="371"/>
      <w:bookmarkEnd w:id="372"/>
    </w:p>
    <w:p w14:paraId="6830C95E" w14:textId="77777777" w:rsidR="0076694E" w:rsidRDefault="0076694E" w:rsidP="0076694E">
      <w:pPr>
        <w:pStyle w:val="FirstParagraph"/>
      </w:pPr>
      <w:r>
        <w:t xml:space="preserve">Le SUT possono essere costruite sia ai prezzi di base che ai prezzi di mercato. Il prezzo base esclude dalla transazione le imposte indirette nette sui prodotti (es. IVA o accise sul carburante) e i margini commerciali e di trasporto. Le imposte indirette nette sulla produzione (es. IRAP) sono invece inglobate nel valore aggiunto ai prezzi di base, insieme alla remunerazione dei fattori di produzione. I prezzi di base rappresentano meglio gli scambi e permettono di quantificare il settore commerciale e quello dei trasporti in quanto nel prezzo di mercato (o di acquisto) è compreso il servizio commerciale e quello di trasporto. Il passaggio dai prezzi di base ai prezzi di acquisto è possibile grazie alle matrici delle imposte e dei margini fornite dall’ISTAT. Il modello ai prezzi di base viene utilizzato per la quantificazione dell’impatto relativo al funzionamento della </w:t>
      </w:r>
      <w:r>
        <w:rPr>
          <w:i/>
          <w:iCs/>
        </w:rPr>
        <w:t>gigafactory</w:t>
      </w:r>
      <w:r>
        <w:t xml:space="preserve"> a regime, mentre quello ai prezzi di mercato per la valutazione dell’investimento iniziale.</w:t>
      </w:r>
    </w:p>
    <w:p w14:paraId="32A9F7B0" w14:textId="77777777" w:rsidR="0076694E" w:rsidRDefault="0076694E" w:rsidP="0076694E">
      <w:pPr>
        <w:pStyle w:val="Titolo3"/>
        <w:numPr>
          <w:ilvl w:val="2"/>
          <w:numId w:val="32"/>
        </w:numPr>
      </w:pPr>
      <w:bookmarkStart w:id="373" w:name="sec-prezzi-base"/>
      <w:bookmarkStart w:id="374" w:name="_Toc141784616"/>
      <w:bookmarkStart w:id="375" w:name="_Toc141802458"/>
      <w:bookmarkEnd w:id="373"/>
      <w:r>
        <w:t xml:space="preserve">Il modello </w:t>
      </w:r>
      <w:proofErr w:type="spellStart"/>
      <w:r>
        <w:rPr>
          <w:i/>
          <w:iCs/>
        </w:rPr>
        <w:t>type</w:t>
      </w:r>
      <w:proofErr w:type="spellEnd"/>
      <w:r>
        <w:rPr>
          <w:i/>
          <w:iCs/>
        </w:rPr>
        <w:t xml:space="preserve"> 2</w:t>
      </w:r>
      <w:r>
        <w:t xml:space="preserve"> e il consumo endogeno</w:t>
      </w:r>
      <w:bookmarkEnd w:id="374"/>
      <w:bookmarkEnd w:id="375"/>
    </w:p>
    <w:p w14:paraId="3D8FDAED" w14:textId="77777777" w:rsidR="0076694E" w:rsidRDefault="0076694E" w:rsidP="0076694E">
      <w:pPr>
        <w:pStyle w:val="FirstParagraph"/>
      </w:pPr>
      <w:r>
        <w:t xml:space="preserve">Tra le ipotesi di lavoro del modello SUT c’è quella riguardante il consumo, che può essere esogeno o endogeno. Nel primo caso si parla di modello SUT </w:t>
      </w:r>
      <w:proofErr w:type="spellStart"/>
      <w:r>
        <w:rPr>
          <w:i/>
          <w:iCs/>
        </w:rPr>
        <w:t>type</w:t>
      </w:r>
      <w:proofErr w:type="spellEnd"/>
      <w:r>
        <w:rPr>
          <w:i/>
          <w:iCs/>
        </w:rPr>
        <w:t xml:space="preserve"> 1</w:t>
      </w:r>
      <w:r>
        <w:t xml:space="preserve">, mentre nel secondo di </w:t>
      </w:r>
      <w:proofErr w:type="spellStart"/>
      <w:r>
        <w:rPr>
          <w:i/>
          <w:iCs/>
        </w:rPr>
        <w:t>type</w:t>
      </w:r>
      <w:proofErr w:type="spellEnd"/>
      <w:r>
        <w:rPr>
          <w:i/>
          <w:iCs/>
        </w:rPr>
        <w:t xml:space="preserve"> 2</w:t>
      </w:r>
      <w:r>
        <w:t xml:space="preserve">. La seconda ipotesi fornisce stime di impatto più precise, ma richiede anche una mole di dati maggiore, come quelli riguardanti la propensione al risparmio e al consumo delle varie classi di reddito oltre che le percentuali di spesa per i vari beni. In questo lavoro gli impatti vengono calcolati con entrambi gli approcci (consumo esogeno ed esogeno), ma si dà maggior risalto ai risultati del modello </w:t>
      </w:r>
      <w:proofErr w:type="spellStart"/>
      <w:r>
        <w:rPr>
          <w:i/>
          <w:iCs/>
        </w:rPr>
        <w:lastRenderedPageBreak/>
        <w:t>type</w:t>
      </w:r>
      <w:proofErr w:type="spellEnd"/>
      <w:r>
        <w:rPr>
          <w:i/>
          <w:iCs/>
        </w:rPr>
        <w:t xml:space="preserve"> 2</w:t>
      </w:r>
      <w:r>
        <w:t xml:space="preserve">. La produzione attivata da uno shock esogeno, infatti, può essere scomposta in tre componenti: diretta, indiretta e indotta. La produzione diretta è quella attivata direttamente dalla domanda finale e viene chiamata anche primo round di attivazione. La produzione indiretta è generata dalla produzione di beni e servizi intermedi domandati dalle imprese per il secondo round di attivazione e la produzione indotta è quella ottenuta grazie agli acquisti di coloro che percepiscono redditi (dipendenti e autonomi) in quanto partecipanti al processo produttivo nei settori “attivati” dallo </w:t>
      </w:r>
      <w:r>
        <w:rPr>
          <w:i/>
          <w:iCs/>
        </w:rPr>
        <w:t>shock</w:t>
      </w:r>
      <w:r>
        <w:t xml:space="preserve">. Il modello </w:t>
      </w:r>
      <w:proofErr w:type="spellStart"/>
      <w:r>
        <w:rPr>
          <w:i/>
          <w:iCs/>
        </w:rPr>
        <w:t>type</w:t>
      </w:r>
      <w:proofErr w:type="spellEnd"/>
      <w:r>
        <w:rPr>
          <w:i/>
          <w:iCs/>
        </w:rPr>
        <w:t xml:space="preserve"> 2</w:t>
      </w:r>
      <w:r>
        <w:t xml:space="preserve"> permette di considerare anche quest’ultimo effetto. L’ISTAT fornisce i dati di retribuzione lorda per decili e questo costituisce il punto di partenza del modello </w:t>
      </w:r>
      <w:proofErr w:type="spellStart"/>
      <w:r>
        <w:rPr>
          <w:i/>
          <w:iCs/>
        </w:rPr>
        <w:t>type</w:t>
      </w:r>
      <w:proofErr w:type="spellEnd"/>
      <w:r>
        <w:rPr>
          <w:i/>
          <w:iCs/>
        </w:rPr>
        <w:t xml:space="preserve"> 2</w:t>
      </w:r>
      <w:r>
        <w:t xml:space="preserve">. Generalmente i decili più elevati di reddito hanno una propensione al consumo più bassa. Conoscere la distribuzione del reddito è fondamentale per determinare l’esatta attivazione dell’economia da parte del consumo. Partendo dai dati di retribuzione lorda e di propensione al risparmio per decile di reddito, è necessario definire delle funzioni di consumo, cioè quanto i consumatori finali </w:t>
      </w:r>
      <w:proofErr w:type="spellStart"/>
      <w:r>
        <w:t>spedono</w:t>
      </w:r>
      <w:proofErr w:type="spellEnd"/>
      <w:r>
        <w:t xml:space="preserve"> in generi alimentari, vestiario, trasporti, ricreazione, viaggi, ecc. Ecco, quindi, che il modello SUT </w:t>
      </w:r>
      <w:proofErr w:type="spellStart"/>
      <w:r>
        <w:rPr>
          <w:i/>
          <w:iCs/>
        </w:rPr>
        <w:t>type</w:t>
      </w:r>
      <w:proofErr w:type="spellEnd"/>
      <w:r>
        <w:rPr>
          <w:i/>
          <w:iCs/>
        </w:rPr>
        <w:t xml:space="preserve"> 2</w:t>
      </w:r>
      <w:r>
        <w:t xml:space="preserve"> si arricchisce una nuova matrice settore-prodotto (la matrice </w:t>
      </w:r>
      <m:oMath>
        <m:r>
          <m:rPr>
            <m:sty m:val="b"/>
          </m:rPr>
          <w:rPr>
            <w:rFonts w:ascii="Cambria Math" w:hAnsi="Cambria Math"/>
          </w:rPr>
          <m:t>Hx</m:t>
        </m:r>
      </m:oMath>
      <w:r>
        <w:t>) i cui coefficienti forniscono informazioni sulla variazione della domanda di prodotti ge</w:t>
      </w:r>
      <w:proofErr w:type="spellStart"/>
      <w:r>
        <w:t>nerata</w:t>
      </w:r>
      <w:proofErr w:type="spellEnd"/>
      <w:r>
        <w:t xml:space="preserve"> da un aumento della produzione in un determinato settore. La matrice </w:t>
      </w:r>
      <m:oMath>
        <m:r>
          <m:rPr>
            <m:sty m:val="b"/>
          </m:rPr>
          <w:rPr>
            <w:rFonts w:ascii="Cambria Math" w:hAnsi="Cambria Math"/>
          </w:rPr>
          <m:t>Hx</m:t>
        </m:r>
      </m:oMath>
      <w:r>
        <w:t xml:space="preserve"> consente di calcolare la matrice </w:t>
      </w:r>
      <m:oMath>
        <m:r>
          <m:rPr>
            <m:sty m:val="b"/>
          </m:rPr>
          <w:rPr>
            <w:rFonts w:ascii="Cambria Math" w:hAnsi="Cambria Math"/>
          </w:rPr>
          <m:t>L</m:t>
        </m:r>
      </m:oMath>
      <w:r>
        <w:t xml:space="preserve"> del modello </w:t>
      </w:r>
      <w:proofErr w:type="spellStart"/>
      <w:r>
        <w:rPr>
          <w:i/>
          <w:iCs/>
        </w:rPr>
        <w:t>type</w:t>
      </w:r>
      <w:proofErr w:type="spellEnd"/>
      <w:r>
        <w:rPr>
          <w:i/>
          <w:iCs/>
        </w:rPr>
        <w:t xml:space="preserve"> 2</w:t>
      </w:r>
      <w:r>
        <w:t xml:space="preserve"> che contiene i moltiplicatori che comprendono anche la retroazione del consumo. Poiché, nel modello </w:t>
      </w:r>
      <w:proofErr w:type="spellStart"/>
      <w:r>
        <w:rPr>
          <w:i/>
          <w:iCs/>
        </w:rPr>
        <w:t>type</w:t>
      </w:r>
      <w:proofErr w:type="spellEnd"/>
      <w:r>
        <w:rPr>
          <w:i/>
          <w:iCs/>
        </w:rPr>
        <w:t xml:space="preserve"> 2</w:t>
      </w:r>
      <w:r>
        <w:t xml:space="preserve">, il consumo è endogeno al modello, gli impatti sono maggiori rispetto a quelli del modello </w:t>
      </w:r>
      <w:proofErr w:type="spellStart"/>
      <w:r>
        <w:rPr>
          <w:i/>
          <w:iCs/>
        </w:rPr>
        <w:t>type</w:t>
      </w:r>
      <w:proofErr w:type="spellEnd"/>
      <w:r>
        <w:rPr>
          <w:i/>
          <w:iCs/>
        </w:rPr>
        <w:t xml:space="preserve"> 1.</w:t>
      </w:r>
    </w:p>
    <w:p w14:paraId="52CE9495" w14:textId="77777777" w:rsidR="0076694E" w:rsidRDefault="0076694E" w:rsidP="0076694E">
      <w:pPr>
        <w:pStyle w:val="FirstParagraph"/>
      </w:pPr>
      <w:r>
        <w:t xml:space="preserve">Indicativamente, individui con redditi bassi avranno una propensione al risparmio molto bassa (in quanto sono costretti a spendere gran parte del loro reddito per beni di prima necessità come cibo, alloggio e salute), ad esempio. La </w:t>
      </w:r>
      <w:hyperlink r:id="rId74" w:anchor="fig-consumo-decili" w:history="1">
        <w:r>
          <w:rPr>
            <w:rStyle w:val="Collegamentoipertestuale"/>
          </w:rPr>
          <w:fldChar w:fldCharType="begin"/>
        </w:r>
        <w:r>
          <w:rPr>
            <w:rStyle w:val="Collegamentoipertestuale"/>
          </w:rPr>
          <w:instrText xml:space="preserve"> REF _Ref141795064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9</w:t>
        </w:r>
        <w:r>
          <w:rPr>
            <w:rStyle w:val="Collegamentoipertestuale"/>
          </w:rPr>
          <w:fldChar w:fldCharType="end"/>
        </w:r>
      </w:hyperlink>
      <w:r>
        <w:t xml:space="preserve"> mostra l’importanza percentuale dei vari decili di reddito sul reddito complessivo in Italia. Il reddito è concentrato nei decili superiori (soprattutto IX e X).</w:t>
      </w:r>
    </w:p>
    <w:p w14:paraId="5A26F3D7" w14:textId="77777777" w:rsidR="0076694E" w:rsidRDefault="0076694E" w:rsidP="0076694E">
      <w:pPr>
        <w:pStyle w:val="Corpotesto"/>
      </w:pPr>
    </w:p>
    <w:tbl>
      <w:tblPr>
        <w:tblStyle w:val="Table"/>
        <w:tblW w:w="5269" w:type="pct"/>
        <w:tblInd w:w="0" w:type="dxa"/>
        <w:tblLook w:val="04A0" w:firstRow="1" w:lastRow="0" w:firstColumn="1" w:lastColumn="0" w:noHBand="0" w:noVBand="1"/>
      </w:tblPr>
      <w:tblGrid>
        <w:gridCol w:w="10157"/>
      </w:tblGrid>
      <w:tr w:rsidR="0076694E" w14:paraId="67D58A83"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23656589" w14:textId="43D17640" w:rsidR="0076694E" w:rsidRDefault="0076694E">
            <w:pPr>
              <w:keepNext/>
              <w:ind w:left="-112"/>
              <w:jc w:val="center"/>
            </w:pPr>
            <w:bookmarkStart w:id="376" w:name="fig-consumo-decili"/>
            <w:r>
              <w:rPr>
                <w:noProof/>
              </w:rPr>
              <w:drawing>
                <wp:inline distT="0" distB="0" distL="0" distR="0" wp14:anchorId="59FE5A95" wp14:editId="1DF464F3">
                  <wp:extent cx="5220970" cy="2604770"/>
                  <wp:effectExtent l="0" t="0" r="0" b="508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03F4F7DD" w14:textId="77777777" w:rsidR="0076694E" w:rsidRPr="00AF5AD0" w:rsidRDefault="0076694E">
            <w:pPr>
              <w:pStyle w:val="Didascalia"/>
              <w:jc w:val="center"/>
              <w:rPr>
                <w:lang w:val="it-IT"/>
              </w:rPr>
            </w:pPr>
            <w:bookmarkStart w:id="377" w:name="_Ref141795064"/>
            <w:bookmarkStart w:id="378" w:name="_Ref141794985"/>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9</w:t>
            </w:r>
            <w:r>
              <w:fldChar w:fldCharType="end"/>
            </w:r>
            <w:bookmarkEnd w:id="377"/>
            <w:r w:rsidRPr="00AF5AD0">
              <w:rPr>
                <w:lang w:val="it-IT"/>
              </w:rPr>
              <w:t xml:space="preserve"> - Ripartizione del consumo totale per decili di reddito</w:t>
            </w:r>
            <w:bookmarkEnd w:id="378"/>
          </w:p>
        </w:tc>
        <w:bookmarkEnd w:id="376"/>
      </w:tr>
    </w:tbl>
    <w:p w14:paraId="062FAA65" w14:textId="77777777" w:rsidR="0076694E" w:rsidRDefault="0076694E" w:rsidP="0076694E">
      <w:pPr>
        <w:pStyle w:val="Corpotesto"/>
      </w:pPr>
    </w:p>
    <w:p w14:paraId="6DA8A042" w14:textId="77777777" w:rsidR="0076694E" w:rsidRDefault="0076694E" w:rsidP="0076694E">
      <w:r>
        <w:t xml:space="preserve">Nella </w:t>
      </w:r>
      <w:hyperlink r:id="rId76" w:anchor="fig-consumo-aliquota-prop" w:history="1">
        <w:r>
          <w:rPr>
            <w:rStyle w:val="Collegamentoipertestuale"/>
          </w:rPr>
          <w:fldChar w:fldCharType="begin"/>
        </w:r>
        <w:r>
          <w:rPr>
            <w:rStyle w:val="Collegamentoipertestuale"/>
          </w:rPr>
          <w:instrText xml:space="preserve"> REF _Ref141795052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10</w:t>
        </w:r>
        <w:r>
          <w:rPr>
            <w:rStyle w:val="Collegamentoipertestuale"/>
          </w:rPr>
          <w:fldChar w:fldCharType="end"/>
        </w:r>
      </w:hyperlink>
      <w:r>
        <w:t>, invece, vengono evidenziati, per ciascun decile di reddito, l’aliquota fiscale media e la propensione al consumo (in percentuale rispetto al reddito complessivo).</w:t>
      </w:r>
    </w:p>
    <w:p w14:paraId="7918ED53" w14:textId="77777777" w:rsidR="0076694E" w:rsidRDefault="0076694E" w:rsidP="0076694E">
      <w:pPr>
        <w:pStyle w:val="Corpotesto"/>
      </w:pPr>
    </w:p>
    <w:tbl>
      <w:tblPr>
        <w:tblStyle w:val="Table"/>
        <w:tblW w:w="5258" w:type="pct"/>
        <w:tblInd w:w="0" w:type="dxa"/>
        <w:tblLook w:val="04A0" w:firstRow="1" w:lastRow="0" w:firstColumn="1" w:lastColumn="0" w:noHBand="0" w:noVBand="1"/>
      </w:tblPr>
      <w:tblGrid>
        <w:gridCol w:w="10135"/>
      </w:tblGrid>
      <w:tr w:rsidR="0076694E" w14:paraId="477C664F"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4C5571FA" w14:textId="0B67476A" w:rsidR="0076694E" w:rsidRDefault="0076694E">
            <w:pPr>
              <w:keepNext/>
              <w:ind w:right="-248"/>
              <w:jc w:val="center"/>
            </w:pPr>
            <w:bookmarkStart w:id="379" w:name="fig-consumo-aliquota-prop"/>
            <w:r>
              <w:rPr>
                <w:noProof/>
              </w:rPr>
              <w:lastRenderedPageBreak/>
              <w:drawing>
                <wp:inline distT="0" distB="0" distL="0" distR="0" wp14:anchorId="0DE5F972" wp14:editId="05077D87">
                  <wp:extent cx="5220970" cy="260477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05026229" w14:textId="77777777" w:rsidR="0076694E" w:rsidRPr="00AF5AD0" w:rsidRDefault="0076694E">
            <w:pPr>
              <w:pStyle w:val="Didascalia"/>
              <w:jc w:val="center"/>
              <w:rPr>
                <w:lang w:val="it-IT"/>
              </w:rPr>
            </w:pPr>
            <w:bookmarkStart w:id="380" w:name="_Ref141795052"/>
            <w:bookmarkStart w:id="381" w:name="_Ref141795028"/>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10</w:t>
            </w:r>
            <w:r>
              <w:fldChar w:fldCharType="end"/>
            </w:r>
            <w:bookmarkEnd w:id="380"/>
            <w:r w:rsidRPr="00AF5AD0">
              <w:rPr>
                <w:lang w:val="it-IT"/>
              </w:rPr>
              <w:t xml:space="preserve"> - Aliquota fiscale media e propensione al consumo dei vari decili di reddito</w:t>
            </w:r>
            <w:bookmarkEnd w:id="381"/>
          </w:p>
        </w:tc>
        <w:bookmarkEnd w:id="379"/>
      </w:tr>
    </w:tbl>
    <w:p w14:paraId="0A6DAD02" w14:textId="77777777" w:rsidR="0076694E" w:rsidRDefault="0076694E" w:rsidP="0076694E">
      <w:r>
        <w:t xml:space="preserve">La </w:t>
      </w:r>
      <w:hyperlink r:id="rId78" w:anchor="fig-consumo-funzioni" w:history="1">
        <w:r>
          <w:rPr>
            <w:rStyle w:val="Collegamentoipertestuale"/>
          </w:rPr>
          <w:fldChar w:fldCharType="begin"/>
        </w:r>
        <w:r>
          <w:rPr>
            <w:rStyle w:val="Collegamentoipertestuale"/>
          </w:rPr>
          <w:instrText xml:space="preserve"> REF _Ref141795254 \h </w:instrText>
        </w:r>
        <w:r>
          <w:rPr>
            <w:rStyle w:val="Collegamentoipertestuale"/>
          </w:rPr>
        </w:r>
        <w:r>
          <w:rPr>
            <w:rStyle w:val="Collegamentoipertestuale"/>
          </w:rPr>
          <w:fldChar w:fldCharType="separate"/>
        </w:r>
        <w:r>
          <w:rPr>
            <w:rStyle w:val="Collegamentoipertestuale"/>
          </w:rPr>
          <w:t xml:space="preserve">Figura </w:t>
        </w:r>
        <w:r>
          <w:rPr>
            <w:rStyle w:val="Collegamentoipertestuale"/>
            <w:noProof/>
          </w:rPr>
          <w:t>3</w:t>
        </w:r>
        <w:r>
          <w:rPr>
            <w:rStyle w:val="Collegamentoipertestuale"/>
          </w:rPr>
          <w:t>.</w:t>
        </w:r>
        <w:r>
          <w:rPr>
            <w:rStyle w:val="Collegamentoipertestuale"/>
            <w:noProof/>
          </w:rPr>
          <w:t>11</w:t>
        </w:r>
        <w:r>
          <w:rPr>
            <w:rStyle w:val="Collegamentoipertestuale"/>
          </w:rPr>
          <w:fldChar w:fldCharType="end"/>
        </w:r>
      </w:hyperlink>
      <w:r>
        <w:t>, infine, rappresenta le funzioni di consumo dei vari decili di reddito, ovverosia la composizione della percentuale della quota di reddito effettivamente spesa dagli individui. Questi dati vengono utilizzati nel modello per “</w:t>
      </w:r>
      <w:proofErr w:type="spellStart"/>
      <w:r>
        <w:t>endogeneizzare</w:t>
      </w:r>
      <w:proofErr w:type="spellEnd"/>
      <w:r>
        <w:t>” il consumo nella simulazione.</w:t>
      </w:r>
    </w:p>
    <w:p w14:paraId="2C92E412" w14:textId="77777777" w:rsidR="0076694E" w:rsidRDefault="0076694E" w:rsidP="0076694E">
      <w:pPr>
        <w:pStyle w:val="Corpotesto"/>
      </w:pPr>
    </w:p>
    <w:tbl>
      <w:tblPr>
        <w:tblStyle w:val="Table"/>
        <w:tblW w:w="5172" w:type="pct"/>
        <w:tblInd w:w="0" w:type="dxa"/>
        <w:tblLook w:val="04A0" w:firstRow="1" w:lastRow="0" w:firstColumn="1" w:lastColumn="0" w:noHBand="0" w:noVBand="1"/>
      </w:tblPr>
      <w:tblGrid>
        <w:gridCol w:w="9970"/>
      </w:tblGrid>
      <w:tr w:rsidR="0076694E" w14:paraId="42D18704" w14:textId="77777777" w:rsidTr="0076694E">
        <w:trPr>
          <w:cnfStyle w:val="100000000000" w:firstRow="1" w:lastRow="0" w:firstColumn="0" w:lastColumn="0" w:oddVBand="0" w:evenVBand="0" w:oddHBand="0" w:evenHBand="0" w:firstRowFirstColumn="0" w:firstRowLastColumn="0" w:lastRowFirstColumn="0" w:lastRowLastColumn="0"/>
        </w:trPr>
        <w:tc>
          <w:tcPr>
            <w:tcW w:w="5000" w:type="pct"/>
            <w:hideMark/>
          </w:tcPr>
          <w:p w14:paraId="1A443ED0" w14:textId="7D5C96B1" w:rsidR="0076694E" w:rsidRDefault="0076694E">
            <w:pPr>
              <w:keepNext/>
              <w:jc w:val="center"/>
            </w:pPr>
            <w:bookmarkStart w:id="382" w:name="fig-consumo-funzioni"/>
            <w:r>
              <w:rPr>
                <w:noProof/>
              </w:rPr>
              <w:drawing>
                <wp:inline distT="0" distB="0" distL="0" distR="0" wp14:anchorId="4A9F52CB" wp14:editId="7D714477">
                  <wp:extent cx="5220970" cy="2604770"/>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0970" cy="2604770"/>
                          </a:xfrm>
                          <a:prstGeom prst="rect">
                            <a:avLst/>
                          </a:prstGeom>
                          <a:noFill/>
                          <a:ln>
                            <a:noFill/>
                          </a:ln>
                        </pic:spPr>
                      </pic:pic>
                    </a:graphicData>
                  </a:graphic>
                </wp:inline>
              </w:drawing>
            </w:r>
          </w:p>
          <w:p w14:paraId="472A74D9" w14:textId="77777777" w:rsidR="0076694E" w:rsidRPr="00AF5AD0" w:rsidRDefault="0076694E">
            <w:pPr>
              <w:pStyle w:val="Didascalia"/>
              <w:jc w:val="center"/>
              <w:rPr>
                <w:lang w:val="it-IT"/>
              </w:rPr>
            </w:pPr>
            <w:bookmarkStart w:id="383" w:name="_Ref141795254"/>
            <w:r w:rsidRPr="00AF5AD0">
              <w:rPr>
                <w:lang w:val="it-IT"/>
              </w:rPr>
              <w:t xml:space="preserve">Figura </w:t>
            </w:r>
            <w:r>
              <w:fldChar w:fldCharType="begin"/>
            </w:r>
            <w:r w:rsidRPr="00AF5AD0">
              <w:rPr>
                <w:lang w:val="it-IT"/>
              </w:rPr>
              <w:instrText xml:space="preserve"> STYLEREF 1 \s </w:instrText>
            </w:r>
            <w:r>
              <w:fldChar w:fldCharType="separate"/>
            </w:r>
            <w:r w:rsidRPr="00AF5AD0">
              <w:rPr>
                <w:lang w:val="it-IT"/>
              </w:rPr>
              <w:t>3</w:t>
            </w:r>
            <w:r>
              <w:fldChar w:fldCharType="end"/>
            </w:r>
            <w:r w:rsidRPr="00AF5AD0">
              <w:rPr>
                <w:lang w:val="it-IT"/>
              </w:rPr>
              <w:t>.</w:t>
            </w:r>
            <w:r>
              <w:fldChar w:fldCharType="begin"/>
            </w:r>
            <w:r w:rsidRPr="00AF5AD0">
              <w:rPr>
                <w:lang w:val="it-IT"/>
              </w:rPr>
              <w:instrText xml:space="preserve"> SEQ Figura \* ARABIC \s 1 </w:instrText>
            </w:r>
            <w:r>
              <w:fldChar w:fldCharType="separate"/>
            </w:r>
            <w:r w:rsidRPr="00AF5AD0">
              <w:rPr>
                <w:lang w:val="it-IT"/>
              </w:rPr>
              <w:t>11</w:t>
            </w:r>
            <w:r>
              <w:fldChar w:fldCharType="end"/>
            </w:r>
            <w:bookmarkEnd w:id="383"/>
            <w:r w:rsidRPr="00AF5AD0">
              <w:rPr>
                <w:lang w:val="it-IT"/>
              </w:rPr>
              <w:t xml:space="preserve"> - Funzioni di consumo per decile di reddito</w:t>
            </w:r>
          </w:p>
        </w:tc>
        <w:bookmarkEnd w:id="382"/>
      </w:tr>
    </w:tbl>
    <w:p w14:paraId="7B358AA7" w14:textId="77777777" w:rsidR="0076694E" w:rsidRDefault="0076694E" w:rsidP="0076694E"/>
    <w:p w14:paraId="50151F94" w14:textId="77777777" w:rsidR="0076694E" w:rsidRDefault="0076694E" w:rsidP="0076694E">
      <w:pPr>
        <w:pStyle w:val="Titolo3"/>
        <w:numPr>
          <w:ilvl w:val="2"/>
          <w:numId w:val="32"/>
        </w:numPr>
      </w:pPr>
      <w:bookmarkStart w:id="384" w:name="sec-type2"/>
      <w:bookmarkStart w:id="385" w:name="_Toc141784617"/>
      <w:bookmarkStart w:id="386" w:name="_Toc141802459"/>
      <w:bookmarkEnd w:id="384"/>
      <w:r>
        <w:t>Le tecniche di stima utilizzate nel modello SUT</w:t>
      </w:r>
      <w:bookmarkEnd w:id="385"/>
      <w:bookmarkEnd w:id="386"/>
    </w:p>
    <w:p w14:paraId="556954CB" w14:textId="77777777" w:rsidR="0076694E" w:rsidRDefault="0076694E" w:rsidP="0076694E">
      <w:pPr>
        <w:pStyle w:val="FirstParagraph"/>
      </w:pPr>
      <w:r>
        <w:t xml:space="preserve">L’impatto di uno </w:t>
      </w:r>
      <w:r>
        <w:rPr>
          <w:i/>
          <w:iCs/>
        </w:rPr>
        <w:t>shock</w:t>
      </w:r>
      <w:r>
        <w:t xml:space="preserve"> esogeno sull’economia può essere quantificato, sia nei modelli IO che nei modelli SUT, con due tecniche principali.</w:t>
      </w:r>
    </w:p>
    <w:p w14:paraId="44E6DC64" w14:textId="77777777" w:rsidR="0076694E" w:rsidRDefault="0076694E" w:rsidP="0076694E">
      <w:r>
        <w:t>La prima prevede l’azzeramento del contributo di un dato settore all’economia nazionale (azzeramento dei coefficienti tecnici della domanda di beni intermedi, del valore aggiunto e delle importazioni del settore) per verificare l’impatto sulle variabili macroeconomiche o occupazionali. Questa tecnica misura “l’esposizione” dell’intera economia a un determinato settore, permettendo quindi di evidenziare il contributo del settore all’economia nazionale, prendendo in considerazione l’intero sistema di relazioni intersettoriali e di commercio con l’estero.</w:t>
      </w:r>
    </w:p>
    <w:p w14:paraId="67A1D0B3" w14:textId="77777777" w:rsidR="0076694E" w:rsidRDefault="0076694E" w:rsidP="0076694E">
      <w:r>
        <w:lastRenderedPageBreak/>
        <w:t>Una seconda metodologia, utilizzata generalmente per stimare l’impatto di piani o progetti di grandi dimensioni, ma più specifici rispetto a variazioni settoriali, è quella di elaborare ulteriormente le tavole input-output disponibili aggiungendo o disaggregando uno o più settori, i cui dati vanno opportunamente calibrati sul caso specifico. In questo modo è possibile calcolare l’impatto derivante dall’incremento della domanda dovuta al progetto (o dall’azzeramento dell’offerta) in maniera molto più precisa, tenendo conto delle relazioni intersettoriali a livello del singolo progetto (e non dell’intero settore).</w:t>
      </w:r>
    </w:p>
    <w:p w14:paraId="45D06434" w14:textId="77777777" w:rsidR="0076694E" w:rsidRDefault="0076694E" w:rsidP="0076694E">
      <w:r>
        <w:t>Nel presente lavoro saranno utilizzate sia la tecnica di variazione della domanda che quella di azzeramento dei settori. Più precisamente:</w:t>
      </w:r>
    </w:p>
    <w:p w14:paraId="66A0FE6C" w14:textId="77777777" w:rsidR="0076694E" w:rsidRDefault="0076694E" w:rsidP="0076694E">
      <w:pPr>
        <w:pStyle w:val="Compact"/>
        <w:numPr>
          <w:ilvl w:val="0"/>
          <w:numId w:val="35"/>
        </w:numPr>
      </w:pPr>
      <w:r>
        <w:t xml:space="preserve">Nell’analisi degli impatti dell’investimento per la realizzazione della </w:t>
      </w:r>
      <w:r>
        <w:rPr>
          <w:i/>
          <w:iCs/>
        </w:rPr>
        <w:t>gigafactory</w:t>
      </w:r>
      <w:r>
        <w:t xml:space="preserve"> è impiegata la tecnica di variazione della domanda nei settori di appartenenza dei relativi beni d’investimento.</w:t>
      </w:r>
    </w:p>
    <w:p w14:paraId="494D65C7" w14:textId="77777777" w:rsidR="0076694E" w:rsidRDefault="0076694E" w:rsidP="0076694E">
      <w:pPr>
        <w:pStyle w:val="Compact"/>
        <w:numPr>
          <w:ilvl w:val="0"/>
          <w:numId w:val="35"/>
        </w:numPr>
      </w:pPr>
      <w:r>
        <w:t xml:space="preserve">Nell’analisi degli impatti dell’esercizio produttivo della </w:t>
      </w:r>
      <w:r>
        <w:rPr>
          <w:i/>
          <w:iCs/>
        </w:rPr>
        <w:t>gigafactory</w:t>
      </w:r>
      <w:r>
        <w:t xml:space="preserve"> è impiegata la tecnica di azzeramento dal lato dell’offerta, che permette di evidenziare l’esposizione dell’intera economia nazionale alle relazioni di scambio della </w:t>
      </w:r>
      <w:r>
        <w:rPr>
          <w:i/>
          <w:iCs/>
        </w:rPr>
        <w:t>gigafactory</w:t>
      </w:r>
      <w:r>
        <w:t xml:space="preserve"> e, come contro fattuale, il suo contributo sul PIL e sull’occupazione.</w:t>
      </w:r>
    </w:p>
    <w:p w14:paraId="3500D972" w14:textId="77777777" w:rsidR="00C729D6" w:rsidRDefault="00C729D6"/>
    <w:p w14:paraId="7CA2BA95" w14:textId="77777777" w:rsidR="00C729D6" w:rsidRDefault="00CD61BB">
      <w:pPr>
        <w:jc w:val="left"/>
        <w:rPr>
          <w:b/>
          <w:caps/>
          <w:sz w:val="25"/>
        </w:rPr>
      </w:pPr>
      <w:r>
        <w:br w:type="page"/>
      </w:r>
    </w:p>
    <w:p w14:paraId="09DCF3F9" w14:textId="77777777" w:rsidR="00C729D6" w:rsidRDefault="00CD61BB">
      <w:pPr>
        <w:pStyle w:val="Titolo1"/>
      </w:pPr>
      <w:bookmarkStart w:id="387" w:name="_Toc123661211"/>
      <w:r>
        <w:lastRenderedPageBreak/>
        <w:t>Acronimi</w:t>
      </w:r>
      <w:bookmarkEnd w:id="387"/>
    </w:p>
    <w:p w14:paraId="7C884516" w14:textId="20315C44" w:rsidR="00C729D6" w:rsidDel="0049458D" w:rsidRDefault="00CD61BB">
      <w:pPr>
        <w:rPr>
          <w:del w:id="388" w:author="Mela Giulio (RSE)" w:date="2023-08-30T14:48:00Z"/>
          <w:highlight w:val="yellow"/>
        </w:rPr>
      </w:pPr>
      <w:del w:id="389" w:author="Mela Giulio (RSE)" w:date="2023-08-30T14:48:00Z">
        <w:r w:rsidDel="0049458D">
          <w:rPr>
            <w:highlight w:val="yellow"/>
          </w:rPr>
          <w:delText>Il testo in giallo è a uso informativo: è da cancellare dopo aver recepito le informazioni in esso riportate.</w:delText>
        </w:r>
      </w:del>
    </w:p>
    <w:p w14:paraId="12CF4E96" w14:textId="20AD6A68" w:rsidR="00C729D6" w:rsidDel="0049458D" w:rsidRDefault="00C729D6">
      <w:pPr>
        <w:rPr>
          <w:del w:id="390" w:author="Mela Giulio (RSE)" w:date="2023-08-30T14:48:00Z"/>
          <w:highlight w:val="yellow"/>
        </w:rPr>
      </w:pPr>
    </w:p>
    <w:p w14:paraId="3606920E" w14:textId="52820829" w:rsidR="00C729D6" w:rsidDel="0049458D" w:rsidRDefault="00CD61BB">
      <w:pPr>
        <w:rPr>
          <w:del w:id="391" w:author="Mela Giulio (RSE)" w:date="2023-08-30T14:48:00Z"/>
          <w:highlight w:val="yellow"/>
        </w:rPr>
      </w:pPr>
      <w:del w:id="392" w:author="Mela Giulio (RSE)" w:date="2023-08-30T14:48:00Z">
        <w:r w:rsidDel="0049458D">
          <w:rPr>
            <w:highlight w:val="yellow"/>
          </w:rPr>
          <w:delText>Si richiede di inserire in fondo al documento il presente capitolo con gli acronimi in ordine alfabetico. Una volta completato l’elenco con la formattazione proposta, si richiede di togliere i bordi della tabella, selezionando “Nessun bordo” dal menù a tendina (</w:delText>
        </w:r>
        <w:r w:rsidDel="0049458D">
          <w:rPr>
            <w:noProof/>
            <w:highlight w:val="yellow"/>
          </w:rPr>
          <w:drawing>
            <wp:inline distT="0" distB="0" distL="0" distR="0" wp14:anchorId="1B9822E2" wp14:editId="367F00C8">
              <wp:extent cx="739493" cy="90760"/>
              <wp:effectExtent l="0" t="0" r="3810" b="5080"/>
              <wp:docPr id="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0"/>
                      <a:srcRect/>
                      <a:stretch>
                        <a:fillRect/>
                      </a:stretch>
                    </pic:blipFill>
                    <pic:spPr bwMode="auto">
                      <a:xfrm>
                        <a:off x="0" y="0"/>
                        <a:ext cx="739493" cy="90760"/>
                      </a:xfrm>
                      <a:prstGeom prst="rect">
                        <a:avLst/>
                      </a:prstGeom>
                    </pic:spPr>
                  </pic:pic>
                </a:graphicData>
              </a:graphic>
            </wp:inline>
          </w:drawing>
        </w:r>
        <w:r w:rsidDel="0049458D">
          <w:rPr>
            <w:highlight w:val="yellow"/>
          </w:rPr>
          <w:delText>) e di eliminare gli esempi, se non pertinenti.</w:delText>
        </w:r>
      </w:del>
    </w:p>
    <w:p w14:paraId="351DFA74" w14:textId="617FFAF6" w:rsidR="00C729D6" w:rsidDel="0049458D" w:rsidRDefault="00C729D6">
      <w:pPr>
        <w:rPr>
          <w:del w:id="393" w:author="Mela Giulio (RSE)" w:date="2023-08-30T14:48:00Z"/>
          <w:highlight w:val="yellow"/>
        </w:rPr>
      </w:pP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825"/>
      </w:tblGrid>
      <w:tr w:rsidR="00C729D6" w:rsidDel="0049458D" w14:paraId="73DCFD89" w14:textId="79DEF187">
        <w:trPr>
          <w:trHeight w:val="221"/>
          <w:tblHeader/>
          <w:del w:id="394" w:author="Mela Giulio (RSE)" w:date="2023-08-30T14:48:00Z"/>
        </w:trPr>
        <w:tc>
          <w:tcPr>
            <w:tcW w:w="1843" w:type="dxa"/>
            <w:shd w:val="clear" w:color="auto" w:fill="auto"/>
            <w:vAlign w:val="center"/>
          </w:tcPr>
          <w:p w14:paraId="5A1E0609" w14:textId="712130F6" w:rsidR="00C729D6" w:rsidDel="0049458D" w:rsidRDefault="00CD61BB">
            <w:pPr>
              <w:keepNext/>
              <w:spacing w:before="60" w:after="60"/>
              <w:jc w:val="left"/>
              <w:rPr>
                <w:del w:id="395" w:author="Mela Giulio (RSE)" w:date="2023-08-30T14:48:00Z"/>
                <w:b/>
              </w:rPr>
            </w:pPr>
            <w:del w:id="396" w:author="Mela Giulio (RSE)" w:date="2023-08-30T14:48:00Z">
              <w:r w:rsidDel="0049458D">
                <w:rPr>
                  <w:b/>
                </w:rPr>
                <w:delText>Acronimo</w:delText>
              </w:r>
            </w:del>
          </w:p>
        </w:tc>
        <w:tc>
          <w:tcPr>
            <w:tcW w:w="7825" w:type="dxa"/>
            <w:shd w:val="clear" w:color="auto" w:fill="auto"/>
            <w:vAlign w:val="center"/>
          </w:tcPr>
          <w:p w14:paraId="4CDA7590" w14:textId="02B877F7" w:rsidR="00C729D6" w:rsidDel="0049458D" w:rsidRDefault="00CD61BB">
            <w:pPr>
              <w:keepNext/>
              <w:spacing w:before="60" w:after="60"/>
              <w:jc w:val="left"/>
              <w:rPr>
                <w:del w:id="397" w:author="Mela Giulio (RSE)" w:date="2023-08-30T14:48:00Z"/>
                <w:b/>
              </w:rPr>
            </w:pPr>
            <w:del w:id="398" w:author="Mela Giulio (RSE)" w:date="2023-08-30T14:48:00Z">
              <w:r w:rsidDel="0049458D">
                <w:rPr>
                  <w:b/>
                </w:rPr>
                <w:delText>Descrizione</w:delText>
              </w:r>
            </w:del>
          </w:p>
        </w:tc>
      </w:tr>
      <w:tr w:rsidR="00C729D6" w:rsidDel="0049458D" w14:paraId="1EBB461D" w14:textId="56DC39EC">
        <w:trPr>
          <w:trHeight w:val="221"/>
          <w:del w:id="399" w:author="Mela Giulio (RSE)" w:date="2023-08-30T14:48:00Z"/>
        </w:trPr>
        <w:tc>
          <w:tcPr>
            <w:tcW w:w="1843" w:type="dxa"/>
            <w:shd w:val="clear" w:color="auto" w:fill="auto"/>
            <w:vAlign w:val="center"/>
          </w:tcPr>
          <w:p w14:paraId="7FF76401" w14:textId="7CC33779" w:rsidR="00C729D6" w:rsidDel="0049458D" w:rsidRDefault="00CD61BB">
            <w:pPr>
              <w:keepNext/>
              <w:spacing w:before="60" w:after="60"/>
              <w:jc w:val="left"/>
              <w:rPr>
                <w:del w:id="400" w:author="Mela Giulio (RSE)" w:date="2023-08-30T14:48:00Z"/>
                <w:highlight w:val="yellow"/>
              </w:rPr>
            </w:pPr>
            <w:del w:id="401" w:author="Mela Giulio (RSE)" w:date="2023-08-30T14:48:00Z">
              <w:r w:rsidDel="0049458D">
                <w:rPr>
                  <w:b/>
                  <w:highlight w:val="yellow"/>
                </w:rPr>
                <w:delText>RdS</w:delText>
              </w:r>
            </w:del>
          </w:p>
        </w:tc>
        <w:tc>
          <w:tcPr>
            <w:tcW w:w="7825" w:type="dxa"/>
            <w:shd w:val="clear" w:color="auto" w:fill="auto"/>
            <w:vAlign w:val="center"/>
          </w:tcPr>
          <w:p w14:paraId="50C488A7" w14:textId="2EB7A907" w:rsidR="00C729D6" w:rsidDel="0049458D" w:rsidRDefault="00CD61BB">
            <w:pPr>
              <w:keepNext/>
              <w:spacing w:before="60" w:after="60"/>
              <w:jc w:val="left"/>
              <w:rPr>
                <w:del w:id="402" w:author="Mela Giulio (RSE)" w:date="2023-08-30T14:48:00Z"/>
                <w:highlight w:val="yellow"/>
              </w:rPr>
            </w:pPr>
            <w:del w:id="403" w:author="Mela Giulio (RSE)" w:date="2023-08-30T14:48:00Z">
              <w:r w:rsidDel="0049458D">
                <w:rPr>
                  <w:highlight w:val="yellow"/>
                </w:rPr>
                <w:delText>Ricerca di Sistema</w:delText>
              </w:r>
            </w:del>
          </w:p>
        </w:tc>
      </w:tr>
      <w:tr w:rsidR="00C729D6" w:rsidDel="0049458D" w14:paraId="32172FA7" w14:textId="4EE38ADE">
        <w:trPr>
          <w:trHeight w:val="221"/>
          <w:del w:id="404" w:author="Mela Giulio (RSE)" w:date="2023-08-30T14:48:00Z"/>
        </w:trPr>
        <w:tc>
          <w:tcPr>
            <w:tcW w:w="1843" w:type="dxa"/>
            <w:shd w:val="clear" w:color="auto" w:fill="auto"/>
            <w:vAlign w:val="center"/>
          </w:tcPr>
          <w:p w14:paraId="117D790A" w14:textId="767AB64B" w:rsidR="00C729D6" w:rsidDel="0049458D" w:rsidRDefault="00CD61BB">
            <w:pPr>
              <w:keepNext/>
              <w:spacing w:before="60" w:after="60"/>
              <w:jc w:val="left"/>
              <w:rPr>
                <w:del w:id="405" w:author="Mela Giulio (RSE)" w:date="2023-08-30T14:48:00Z"/>
              </w:rPr>
            </w:pPr>
            <w:del w:id="406" w:author="Mela Giulio (RSE)" w:date="2023-08-30T14:48:00Z">
              <w:r w:rsidDel="0049458D">
                <w:rPr>
                  <w:b/>
                  <w:highlight w:val="yellow"/>
                </w:rPr>
                <w:delText>RSE</w:delText>
              </w:r>
            </w:del>
          </w:p>
        </w:tc>
        <w:tc>
          <w:tcPr>
            <w:tcW w:w="7825" w:type="dxa"/>
            <w:shd w:val="clear" w:color="auto" w:fill="auto"/>
            <w:vAlign w:val="center"/>
          </w:tcPr>
          <w:p w14:paraId="15993872" w14:textId="4835B167" w:rsidR="00C729D6" w:rsidDel="0049458D" w:rsidRDefault="00CD61BB">
            <w:pPr>
              <w:keepNext/>
              <w:spacing w:before="60" w:after="60"/>
              <w:jc w:val="left"/>
              <w:rPr>
                <w:del w:id="407" w:author="Mela Giulio (RSE)" w:date="2023-08-30T14:48:00Z"/>
              </w:rPr>
            </w:pPr>
            <w:del w:id="408" w:author="Mela Giulio (RSE)" w:date="2023-08-30T14:48:00Z">
              <w:r w:rsidDel="0049458D">
                <w:rPr>
                  <w:highlight w:val="yellow"/>
                </w:rPr>
                <w:delText>Ricerca Sistema Energetico</w:delText>
              </w:r>
            </w:del>
          </w:p>
        </w:tc>
      </w:tr>
      <w:tr w:rsidR="00C729D6" w:rsidDel="0049458D" w14:paraId="37F8B800" w14:textId="29191C12">
        <w:trPr>
          <w:trHeight w:val="221"/>
          <w:del w:id="409" w:author="Mela Giulio (RSE)" w:date="2023-08-30T14:48:00Z"/>
        </w:trPr>
        <w:tc>
          <w:tcPr>
            <w:tcW w:w="1843" w:type="dxa"/>
            <w:shd w:val="clear" w:color="auto" w:fill="auto"/>
            <w:vAlign w:val="center"/>
          </w:tcPr>
          <w:p w14:paraId="3E8BE306" w14:textId="0A53474F" w:rsidR="00C729D6" w:rsidDel="0049458D" w:rsidRDefault="00C729D6">
            <w:pPr>
              <w:spacing w:before="60" w:after="60"/>
              <w:jc w:val="left"/>
              <w:rPr>
                <w:del w:id="410" w:author="Mela Giulio (RSE)" w:date="2023-08-30T14:48:00Z"/>
              </w:rPr>
            </w:pPr>
          </w:p>
        </w:tc>
        <w:tc>
          <w:tcPr>
            <w:tcW w:w="7825" w:type="dxa"/>
            <w:shd w:val="clear" w:color="auto" w:fill="auto"/>
            <w:vAlign w:val="center"/>
          </w:tcPr>
          <w:p w14:paraId="1791305A" w14:textId="37E36150" w:rsidR="00C729D6" w:rsidDel="0049458D" w:rsidRDefault="00C729D6">
            <w:pPr>
              <w:keepNext/>
              <w:spacing w:before="60" w:after="60"/>
              <w:jc w:val="left"/>
              <w:rPr>
                <w:del w:id="411" w:author="Mela Giulio (RSE)" w:date="2023-08-30T14:48:00Z"/>
              </w:rPr>
            </w:pPr>
          </w:p>
        </w:tc>
      </w:tr>
      <w:tr w:rsidR="00C729D6" w:rsidDel="0049458D" w14:paraId="583A5CF0" w14:textId="5E1A3D36">
        <w:trPr>
          <w:trHeight w:val="221"/>
          <w:del w:id="412" w:author="Mela Giulio (RSE)" w:date="2023-08-30T14:48:00Z"/>
        </w:trPr>
        <w:tc>
          <w:tcPr>
            <w:tcW w:w="1843" w:type="dxa"/>
            <w:shd w:val="clear" w:color="auto" w:fill="auto"/>
            <w:vAlign w:val="center"/>
          </w:tcPr>
          <w:p w14:paraId="5BB7A087" w14:textId="4356A87E" w:rsidR="00C729D6" w:rsidDel="0049458D" w:rsidRDefault="00C729D6">
            <w:pPr>
              <w:spacing w:before="60" w:after="60"/>
              <w:jc w:val="left"/>
              <w:rPr>
                <w:del w:id="413" w:author="Mela Giulio (RSE)" w:date="2023-08-30T14:48:00Z"/>
              </w:rPr>
            </w:pPr>
          </w:p>
        </w:tc>
        <w:tc>
          <w:tcPr>
            <w:tcW w:w="7825" w:type="dxa"/>
            <w:shd w:val="clear" w:color="auto" w:fill="auto"/>
            <w:vAlign w:val="center"/>
          </w:tcPr>
          <w:p w14:paraId="2E9654A7" w14:textId="6E8ACE53" w:rsidR="00C729D6" w:rsidDel="0049458D" w:rsidRDefault="00C729D6">
            <w:pPr>
              <w:keepNext/>
              <w:spacing w:before="60" w:after="60"/>
              <w:jc w:val="left"/>
              <w:rPr>
                <w:del w:id="414" w:author="Mela Giulio (RSE)" w:date="2023-08-30T14:48:00Z"/>
              </w:rPr>
            </w:pPr>
          </w:p>
        </w:tc>
      </w:tr>
      <w:tr w:rsidR="00C729D6" w:rsidDel="0049458D" w14:paraId="4FE11DA9" w14:textId="5090E488">
        <w:trPr>
          <w:trHeight w:val="221"/>
          <w:del w:id="415" w:author="Mela Giulio (RSE)" w:date="2023-08-30T14:48:00Z"/>
        </w:trPr>
        <w:tc>
          <w:tcPr>
            <w:tcW w:w="1843" w:type="dxa"/>
            <w:shd w:val="clear" w:color="auto" w:fill="auto"/>
            <w:vAlign w:val="center"/>
          </w:tcPr>
          <w:p w14:paraId="520C4DF6" w14:textId="2FAB3296" w:rsidR="00C729D6" w:rsidDel="0049458D" w:rsidRDefault="00C729D6">
            <w:pPr>
              <w:spacing w:before="60" w:after="60"/>
              <w:jc w:val="left"/>
              <w:rPr>
                <w:del w:id="416" w:author="Mela Giulio (RSE)" w:date="2023-08-30T14:48:00Z"/>
              </w:rPr>
            </w:pPr>
          </w:p>
        </w:tc>
        <w:tc>
          <w:tcPr>
            <w:tcW w:w="7825" w:type="dxa"/>
            <w:shd w:val="clear" w:color="auto" w:fill="auto"/>
            <w:vAlign w:val="center"/>
          </w:tcPr>
          <w:p w14:paraId="3D17A9FD" w14:textId="55C06288" w:rsidR="00C729D6" w:rsidDel="0049458D" w:rsidRDefault="00C729D6">
            <w:pPr>
              <w:keepNext/>
              <w:spacing w:before="60" w:after="60"/>
              <w:jc w:val="left"/>
              <w:rPr>
                <w:del w:id="417" w:author="Mela Giulio (RSE)" w:date="2023-08-30T14:48:00Z"/>
              </w:rPr>
            </w:pPr>
          </w:p>
        </w:tc>
      </w:tr>
      <w:tr w:rsidR="00C729D6" w:rsidDel="0049458D" w14:paraId="7B8AA956" w14:textId="67578731">
        <w:trPr>
          <w:trHeight w:val="221"/>
          <w:del w:id="418" w:author="Mela Giulio (RSE)" w:date="2023-08-30T14:48:00Z"/>
        </w:trPr>
        <w:tc>
          <w:tcPr>
            <w:tcW w:w="1843" w:type="dxa"/>
            <w:shd w:val="clear" w:color="auto" w:fill="auto"/>
            <w:vAlign w:val="center"/>
          </w:tcPr>
          <w:p w14:paraId="0A3BB291" w14:textId="619C092D" w:rsidR="00C729D6" w:rsidDel="0049458D" w:rsidRDefault="00C729D6">
            <w:pPr>
              <w:spacing w:before="60" w:after="60"/>
              <w:jc w:val="left"/>
              <w:rPr>
                <w:del w:id="419" w:author="Mela Giulio (RSE)" w:date="2023-08-30T14:48:00Z"/>
              </w:rPr>
            </w:pPr>
          </w:p>
        </w:tc>
        <w:tc>
          <w:tcPr>
            <w:tcW w:w="7825" w:type="dxa"/>
            <w:shd w:val="clear" w:color="auto" w:fill="auto"/>
            <w:vAlign w:val="center"/>
          </w:tcPr>
          <w:p w14:paraId="2F3E13CF" w14:textId="3A18E009" w:rsidR="00C729D6" w:rsidDel="0049458D" w:rsidRDefault="00C729D6">
            <w:pPr>
              <w:keepNext/>
              <w:spacing w:before="60" w:after="60"/>
              <w:jc w:val="left"/>
              <w:rPr>
                <w:del w:id="420" w:author="Mela Giulio (RSE)" w:date="2023-08-30T14:48:00Z"/>
              </w:rPr>
            </w:pPr>
          </w:p>
        </w:tc>
      </w:tr>
      <w:tr w:rsidR="00C729D6" w:rsidDel="0049458D" w14:paraId="6DAFCC01" w14:textId="497F2AE8">
        <w:trPr>
          <w:trHeight w:val="221"/>
          <w:del w:id="421" w:author="Mela Giulio (RSE)" w:date="2023-08-30T14:48:00Z"/>
        </w:trPr>
        <w:tc>
          <w:tcPr>
            <w:tcW w:w="1843" w:type="dxa"/>
            <w:shd w:val="clear" w:color="auto" w:fill="auto"/>
            <w:vAlign w:val="center"/>
          </w:tcPr>
          <w:p w14:paraId="118F50D7" w14:textId="23EA5F69" w:rsidR="00C729D6" w:rsidDel="0049458D" w:rsidRDefault="00C729D6">
            <w:pPr>
              <w:spacing w:before="60" w:after="60"/>
              <w:jc w:val="left"/>
              <w:rPr>
                <w:del w:id="422" w:author="Mela Giulio (RSE)" w:date="2023-08-30T14:48:00Z"/>
              </w:rPr>
            </w:pPr>
          </w:p>
        </w:tc>
        <w:tc>
          <w:tcPr>
            <w:tcW w:w="7825" w:type="dxa"/>
            <w:shd w:val="clear" w:color="auto" w:fill="auto"/>
            <w:vAlign w:val="center"/>
          </w:tcPr>
          <w:p w14:paraId="421D00AD" w14:textId="715AF53D" w:rsidR="00C729D6" w:rsidDel="0049458D" w:rsidRDefault="00C729D6">
            <w:pPr>
              <w:keepNext/>
              <w:spacing w:before="60" w:after="60"/>
              <w:jc w:val="left"/>
              <w:rPr>
                <w:del w:id="423" w:author="Mela Giulio (RSE)" w:date="2023-08-30T14:48:00Z"/>
              </w:rPr>
            </w:pPr>
          </w:p>
        </w:tc>
      </w:tr>
      <w:tr w:rsidR="00C729D6" w:rsidDel="0049458D" w14:paraId="3B12BB4E" w14:textId="24D63750">
        <w:trPr>
          <w:trHeight w:val="221"/>
          <w:del w:id="424" w:author="Mela Giulio (RSE)" w:date="2023-08-30T14:48:00Z"/>
        </w:trPr>
        <w:tc>
          <w:tcPr>
            <w:tcW w:w="1843" w:type="dxa"/>
            <w:shd w:val="clear" w:color="auto" w:fill="auto"/>
            <w:vAlign w:val="center"/>
          </w:tcPr>
          <w:p w14:paraId="0C32366E" w14:textId="2E9DE8F7" w:rsidR="00C729D6" w:rsidDel="0049458D" w:rsidRDefault="00C729D6">
            <w:pPr>
              <w:spacing w:before="60" w:after="60"/>
              <w:jc w:val="left"/>
              <w:rPr>
                <w:del w:id="425" w:author="Mela Giulio (RSE)" w:date="2023-08-30T14:48:00Z"/>
              </w:rPr>
            </w:pPr>
          </w:p>
        </w:tc>
        <w:tc>
          <w:tcPr>
            <w:tcW w:w="7825" w:type="dxa"/>
            <w:shd w:val="clear" w:color="auto" w:fill="auto"/>
            <w:vAlign w:val="center"/>
          </w:tcPr>
          <w:p w14:paraId="7D5EDB5F" w14:textId="7AFF07AB" w:rsidR="00C729D6" w:rsidDel="0049458D" w:rsidRDefault="00C729D6">
            <w:pPr>
              <w:keepNext/>
              <w:spacing w:before="60" w:after="60"/>
              <w:jc w:val="left"/>
              <w:rPr>
                <w:del w:id="426" w:author="Mela Giulio (RSE)" w:date="2023-08-30T14:48:00Z"/>
              </w:rPr>
            </w:pPr>
          </w:p>
        </w:tc>
      </w:tr>
      <w:tr w:rsidR="00C729D6" w:rsidDel="0049458D" w14:paraId="563E91C4" w14:textId="7796768D">
        <w:trPr>
          <w:trHeight w:val="221"/>
          <w:del w:id="427" w:author="Mela Giulio (RSE)" w:date="2023-08-30T14:48:00Z"/>
        </w:trPr>
        <w:tc>
          <w:tcPr>
            <w:tcW w:w="1843" w:type="dxa"/>
            <w:shd w:val="clear" w:color="auto" w:fill="auto"/>
            <w:vAlign w:val="center"/>
          </w:tcPr>
          <w:p w14:paraId="58A87979" w14:textId="4914CC35" w:rsidR="00C729D6" w:rsidDel="0049458D" w:rsidRDefault="00C729D6">
            <w:pPr>
              <w:spacing w:before="60" w:after="60"/>
              <w:jc w:val="left"/>
              <w:rPr>
                <w:del w:id="428" w:author="Mela Giulio (RSE)" w:date="2023-08-30T14:48:00Z"/>
              </w:rPr>
            </w:pPr>
          </w:p>
        </w:tc>
        <w:tc>
          <w:tcPr>
            <w:tcW w:w="7825" w:type="dxa"/>
            <w:shd w:val="clear" w:color="auto" w:fill="auto"/>
            <w:vAlign w:val="center"/>
          </w:tcPr>
          <w:p w14:paraId="52490480" w14:textId="3DEAE66B" w:rsidR="00C729D6" w:rsidDel="0049458D" w:rsidRDefault="00C729D6">
            <w:pPr>
              <w:keepNext/>
              <w:spacing w:before="60" w:after="60"/>
              <w:jc w:val="left"/>
              <w:rPr>
                <w:del w:id="429" w:author="Mela Giulio (RSE)" w:date="2023-08-30T14:48:00Z"/>
              </w:rPr>
            </w:pPr>
          </w:p>
        </w:tc>
      </w:tr>
      <w:tr w:rsidR="00C729D6" w:rsidDel="0049458D" w14:paraId="15803B4B" w14:textId="236E0EF9">
        <w:trPr>
          <w:trHeight w:val="221"/>
          <w:del w:id="430" w:author="Mela Giulio (RSE)" w:date="2023-08-30T14:48:00Z"/>
        </w:trPr>
        <w:tc>
          <w:tcPr>
            <w:tcW w:w="1843" w:type="dxa"/>
            <w:shd w:val="clear" w:color="auto" w:fill="auto"/>
            <w:vAlign w:val="center"/>
          </w:tcPr>
          <w:p w14:paraId="396B024A" w14:textId="624EFDB3" w:rsidR="00C729D6" w:rsidDel="0049458D" w:rsidRDefault="00C729D6">
            <w:pPr>
              <w:spacing w:before="60" w:after="60"/>
              <w:jc w:val="left"/>
              <w:rPr>
                <w:del w:id="431" w:author="Mela Giulio (RSE)" w:date="2023-08-30T14:48:00Z"/>
              </w:rPr>
            </w:pPr>
          </w:p>
        </w:tc>
        <w:tc>
          <w:tcPr>
            <w:tcW w:w="7825" w:type="dxa"/>
            <w:shd w:val="clear" w:color="auto" w:fill="auto"/>
            <w:vAlign w:val="center"/>
          </w:tcPr>
          <w:p w14:paraId="5943B4E9" w14:textId="0B67AD3F" w:rsidR="00C729D6" w:rsidDel="0049458D" w:rsidRDefault="00C729D6">
            <w:pPr>
              <w:keepNext/>
              <w:spacing w:before="60" w:after="60"/>
              <w:jc w:val="left"/>
              <w:rPr>
                <w:del w:id="432" w:author="Mela Giulio (RSE)" w:date="2023-08-30T14:48:00Z"/>
              </w:rPr>
            </w:pPr>
          </w:p>
        </w:tc>
      </w:tr>
      <w:tr w:rsidR="00C729D6" w:rsidDel="0049458D" w14:paraId="4B5588EB" w14:textId="2BF87611">
        <w:trPr>
          <w:trHeight w:val="221"/>
          <w:del w:id="433" w:author="Mela Giulio (RSE)" w:date="2023-08-30T14:48:00Z"/>
        </w:trPr>
        <w:tc>
          <w:tcPr>
            <w:tcW w:w="1843" w:type="dxa"/>
            <w:shd w:val="clear" w:color="auto" w:fill="auto"/>
            <w:vAlign w:val="center"/>
          </w:tcPr>
          <w:p w14:paraId="736F6E41" w14:textId="50412C11" w:rsidR="00C729D6" w:rsidDel="0049458D" w:rsidRDefault="00C729D6">
            <w:pPr>
              <w:spacing w:before="60" w:after="60"/>
              <w:jc w:val="left"/>
              <w:rPr>
                <w:del w:id="434" w:author="Mela Giulio (RSE)" w:date="2023-08-30T14:48:00Z"/>
              </w:rPr>
            </w:pPr>
          </w:p>
        </w:tc>
        <w:tc>
          <w:tcPr>
            <w:tcW w:w="7825" w:type="dxa"/>
            <w:shd w:val="clear" w:color="auto" w:fill="auto"/>
            <w:vAlign w:val="center"/>
          </w:tcPr>
          <w:p w14:paraId="14E5B4CB" w14:textId="6F445832" w:rsidR="00C729D6" w:rsidDel="0049458D" w:rsidRDefault="00C729D6">
            <w:pPr>
              <w:keepNext/>
              <w:spacing w:before="60" w:after="60"/>
              <w:jc w:val="left"/>
              <w:rPr>
                <w:del w:id="435" w:author="Mela Giulio (RSE)" w:date="2023-08-30T14:48:00Z"/>
              </w:rPr>
            </w:pPr>
          </w:p>
        </w:tc>
      </w:tr>
      <w:tr w:rsidR="00C729D6" w:rsidDel="0049458D" w14:paraId="6C00231F" w14:textId="271024AB">
        <w:trPr>
          <w:trHeight w:val="221"/>
          <w:del w:id="436" w:author="Mela Giulio (RSE)" w:date="2023-08-30T14:48:00Z"/>
        </w:trPr>
        <w:tc>
          <w:tcPr>
            <w:tcW w:w="1843" w:type="dxa"/>
            <w:shd w:val="clear" w:color="auto" w:fill="auto"/>
            <w:vAlign w:val="center"/>
          </w:tcPr>
          <w:p w14:paraId="2B72698D" w14:textId="75D64669" w:rsidR="00C729D6" w:rsidDel="0049458D" w:rsidRDefault="00C729D6">
            <w:pPr>
              <w:spacing w:before="60" w:after="60"/>
              <w:jc w:val="left"/>
              <w:rPr>
                <w:del w:id="437" w:author="Mela Giulio (RSE)" w:date="2023-08-30T14:48:00Z"/>
              </w:rPr>
            </w:pPr>
          </w:p>
        </w:tc>
        <w:tc>
          <w:tcPr>
            <w:tcW w:w="7825" w:type="dxa"/>
            <w:shd w:val="clear" w:color="auto" w:fill="auto"/>
            <w:vAlign w:val="center"/>
          </w:tcPr>
          <w:p w14:paraId="5F481951" w14:textId="38581AFD" w:rsidR="00C729D6" w:rsidDel="0049458D" w:rsidRDefault="00C729D6">
            <w:pPr>
              <w:keepNext/>
              <w:spacing w:before="60" w:after="60"/>
              <w:jc w:val="left"/>
              <w:rPr>
                <w:del w:id="438" w:author="Mela Giulio (RSE)" w:date="2023-08-30T14:48:00Z"/>
              </w:rPr>
            </w:pPr>
          </w:p>
        </w:tc>
      </w:tr>
      <w:tr w:rsidR="00C729D6" w:rsidDel="0049458D" w14:paraId="2494146C" w14:textId="20C4DA1F">
        <w:trPr>
          <w:trHeight w:val="221"/>
          <w:del w:id="439" w:author="Mela Giulio (RSE)" w:date="2023-08-30T14:48:00Z"/>
        </w:trPr>
        <w:tc>
          <w:tcPr>
            <w:tcW w:w="1843" w:type="dxa"/>
            <w:shd w:val="clear" w:color="auto" w:fill="auto"/>
            <w:vAlign w:val="center"/>
          </w:tcPr>
          <w:p w14:paraId="5C504F46" w14:textId="315B75E9" w:rsidR="00C729D6" w:rsidDel="0049458D" w:rsidRDefault="00C729D6">
            <w:pPr>
              <w:spacing w:before="60" w:after="60"/>
              <w:jc w:val="left"/>
              <w:rPr>
                <w:del w:id="440" w:author="Mela Giulio (RSE)" w:date="2023-08-30T14:48:00Z"/>
              </w:rPr>
            </w:pPr>
          </w:p>
        </w:tc>
        <w:tc>
          <w:tcPr>
            <w:tcW w:w="7825" w:type="dxa"/>
            <w:shd w:val="clear" w:color="auto" w:fill="auto"/>
            <w:vAlign w:val="center"/>
          </w:tcPr>
          <w:p w14:paraId="0FFE29BE" w14:textId="1CC7318E" w:rsidR="00C729D6" w:rsidDel="0049458D" w:rsidRDefault="00C729D6">
            <w:pPr>
              <w:keepNext/>
              <w:spacing w:before="60" w:after="60"/>
              <w:jc w:val="left"/>
              <w:rPr>
                <w:del w:id="441" w:author="Mela Giulio (RSE)" w:date="2023-08-30T14:48:00Z"/>
              </w:rPr>
            </w:pPr>
          </w:p>
        </w:tc>
      </w:tr>
      <w:tr w:rsidR="00C729D6" w:rsidDel="0049458D" w14:paraId="27DDCB03" w14:textId="765924C7">
        <w:trPr>
          <w:trHeight w:val="221"/>
          <w:del w:id="442" w:author="Mela Giulio (RSE)" w:date="2023-08-30T14:48:00Z"/>
        </w:trPr>
        <w:tc>
          <w:tcPr>
            <w:tcW w:w="1843" w:type="dxa"/>
            <w:shd w:val="clear" w:color="auto" w:fill="auto"/>
            <w:vAlign w:val="center"/>
          </w:tcPr>
          <w:p w14:paraId="5FE04820" w14:textId="3AF0A051" w:rsidR="00C729D6" w:rsidDel="0049458D" w:rsidRDefault="00C729D6">
            <w:pPr>
              <w:spacing w:before="60" w:after="60"/>
              <w:jc w:val="left"/>
              <w:rPr>
                <w:del w:id="443" w:author="Mela Giulio (RSE)" w:date="2023-08-30T14:48:00Z"/>
              </w:rPr>
            </w:pPr>
          </w:p>
        </w:tc>
        <w:tc>
          <w:tcPr>
            <w:tcW w:w="7825" w:type="dxa"/>
            <w:shd w:val="clear" w:color="auto" w:fill="auto"/>
            <w:vAlign w:val="center"/>
          </w:tcPr>
          <w:p w14:paraId="3A3BEC1C" w14:textId="3C432116" w:rsidR="00C729D6" w:rsidDel="0049458D" w:rsidRDefault="00C729D6">
            <w:pPr>
              <w:keepNext/>
              <w:spacing w:before="60" w:after="60"/>
              <w:jc w:val="left"/>
              <w:rPr>
                <w:del w:id="444" w:author="Mela Giulio (RSE)" w:date="2023-08-30T14:48:00Z"/>
              </w:rPr>
            </w:pPr>
          </w:p>
        </w:tc>
      </w:tr>
      <w:tr w:rsidR="00C729D6" w:rsidDel="0049458D" w14:paraId="642A03C5" w14:textId="50707708">
        <w:trPr>
          <w:trHeight w:val="221"/>
          <w:del w:id="445" w:author="Mela Giulio (RSE)" w:date="2023-08-30T14:48:00Z"/>
        </w:trPr>
        <w:tc>
          <w:tcPr>
            <w:tcW w:w="1843" w:type="dxa"/>
            <w:shd w:val="clear" w:color="auto" w:fill="auto"/>
            <w:vAlign w:val="center"/>
          </w:tcPr>
          <w:p w14:paraId="02C1E798" w14:textId="54E4D3B0" w:rsidR="00C729D6" w:rsidDel="0049458D" w:rsidRDefault="00C729D6">
            <w:pPr>
              <w:spacing w:before="60" w:after="60"/>
              <w:jc w:val="left"/>
              <w:rPr>
                <w:del w:id="446" w:author="Mela Giulio (RSE)" w:date="2023-08-30T14:48:00Z"/>
              </w:rPr>
            </w:pPr>
          </w:p>
        </w:tc>
        <w:tc>
          <w:tcPr>
            <w:tcW w:w="7825" w:type="dxa"/>
            <w:shd w:val="clear" w:color="auto" w:fill="auto"/>
            <w:vAlign w:val="center"/>
          </w:tcPr>
          <w:p w14:paraId="63DE59DB" w14:textId="6999E844" w:rsidR="00C729D6" w:rsidDel="0049458D" w:rsidRDefault="00C729D6">
            <w:pPr>
              <w:keepNext/>
              <w:spacing w:before="60" w:after="60"/>
              <w:jc w:val="left"/>
              <w:rPr>
                <w:del w:id="447" w:author="Mela Giulio (RSE)" w:date="2023-08-30T14:48:00Z"/>
              </w:rPr>
            </w:pPr>
          </w:p>
        </w:tc>
      </w:tr>
      <w:tr w:rsidR="00C729D6" w:rsidDel="0049458D" w14:paraId="0A3C0327" w14:textId="7B99030F">
        <w:trPr>
          <w:trHeight w:val="221"/>
          <w:del w:id="448" w:author="Mela Giulio (RSE)" w:date="2023-08-30T14:48:00Z"/>
        </w:trPr>
        <w:tc>
          <w:tcPr>
            <w:tcW w:w="1843" w:type="dxa"/>
            <w:shd w:val="clear" w:color="auto" w:fill="auto"/>
            <w:vAlign w:val="center"/>
          </w:tcPr>
          <w:p w14:paraId="3ADF8BE9" w14:textId="05935131" w:rsidR="00C729D6" w:rsidDel="0049458D" w:rsidRDefault="00C729D6">
            <w:pPr>
              <w:spacing w:before="60" w:after="60"/>
              <w:jc w:val="left"/>
              <w:rPr>
                <w:del w:id="449" w:author="Mela Giulio (RSE)" w:date="2023-08-30T14:48:00Z"/>
              </w:rPr>
            </w:pPr>
          </w:p>
        </w:tc>
        <w:tc>
          <w:tcPr>
            <w:tcW w:w="7825" w:type="dxa"/>
            <w:shd w:val="clear" w:color="auto" w:fill="auto"/>
            <w:vAlign w:val="center"/>
          </w:tcPr>
          <w:p w14:paraId="2D074057" w14:textId="7F9E6BC3" w:rsidR="00C729D6" w:rsidDel="0049458D" w:rsidRDefault="00C729D6">
            <w:pPr>
              <w:keepNext/>
              <w:spacing w:before="60" w:after="60"/>
              <w:jc w:val="left"/>
              <w:rPr>
                <w:del w:id="450" w:author="Mela Giulio (RSE)" w:date="2023-08-30T14:48:00Z"/>
              </w:rPr>
            </w:pPr>
          </w:p>
        </w:tc>
      </w:tr>
      <w:tr w:rsidR="00C729D6" w:rsidDel="0049458D" w14:paraId="0685F570" w14:textId="02D5DCCE">
        <w:trPr>
          <w:trHeight w:val="221"/>
          <w:del w:id="451" w:author="Mela Giulio (RSE)" w:date="2023-08-30T14:48:00Z"/>
        </w:trPr>
        <w:tc>
          <w:tcPr>
            <w:tcW w:w="1843" w:type="dxa"/>
            <w:shd w:val="clear" w:color="auto" w:fill="auto"/>
            <w:vAlign w:val="center"/>
          </w:tcPr>
          <w:p w14:paraId="3B51B5D3" w14:textId="381753F4" w:rsidR="00C729D6" w:rsidDel="0049458D" w:rsidRDefault="00C729D6">
            <w:pPr>
              <w:spacing w:before="60" w:after="60"/>
              <w:jc w:val="left"/>
              <w:rPr>
                <w:del w:id="452" w:author="Mela Giulio (RSE)" w:date="2023-08-30T14:48:00Z"/>
              </w:rPr>
            </w:pPr>
          </w:p>
        </w:tc>
        <w:tc>
          <w:tcPr>
            <w:tcW w:w="7825" w:type="dxa"/>
            <w:shd w:val="clear" w:color="auto" w:fill="auto"/>
            <w:vAlign w:val="center"/>
          </w:tcPr>
          <w:p w14:paraId="48B94481" w14:textId="71FC9B11" w:rsidR="00C729D6" w:rsidDel="0049458D" w:rsidRDefault="00C729D6">
            <w:pPr>
              <w:keepNext/>
              <w:spacing w:before="60" w:after="60"/>
              <w:jc w:val="left"/>
              <w:rPr>
                <w:del w:id="453" w:author="Mela Giulio (RSE)" w:date="2023-08-30T14:48:00Z"/>
              </w:rPr>
            </w:pPr>
          </w:p>
        </w:tc>
      </w:tr>
    </w:tbl>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825"/>
      </w:tblGrid>
      <w:tr w:rsidR="0049458D" w14:paraId="6418A18F" w14:textId="77777777" w:rsidTr="0049458D">
        <w:trPr>
          <w:trHeight w:val="221"/>
          <w:ins w:id="454"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767F641" w14:textId="77777777" w:rsidR="0049458D" w:rsidRPr="0049458D" w:rsidRDefault="0049458D" w:rsidP="0049458D">
            <w:pPr>
              <w:spacing w:before="60" w:after="60"/>
              <w:jc w:val="left"/>
              <w:rPr>
                <w:ins w:id="455" w:author="Mela Giulio (RSE)" w:date="2023-08-30T14:48:00Z"/>
              </w:rPr>
            </w:pPr>
            <w:ins w:id="456" w:author="Mela Giulio (RSE)" w:date="2023-08-30T14:48:00Z">
              <w:r w:rsidRPr="0049458D">
                <w:t>Acronimo</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3A5EDB87" w14:textId="77777777" w:rsidR="0049458D" w:rsidRPr="0049458D" w:rsidRDefault="0049458D" w:rsidP="002B591B">
            <w:pPr>
              <w:keepNext/>
              <w:spacing w:before="60" w:after="60"/>
              <w:jc w:val="left"/>
              <w:rPr>
                <w:ins w:id="457" w:author="Mela Giulio (RSE)" w:date="2023-08-30T14:48:00Z"/>
              </w:rPr>
            </w:pPr>
            <w:ins w:id="458" w:author="Mela Giulio (RSE)" w:date="2023-08-30T14:48:00Z">
              <w:r w:rsidRPr="0049458D">
                <w:t>Descrizione</w:t>
              </w:r>
            </w:ins>
          </w:p>
        </w:tc>
      </w:tr>
      <w:tr w:rsidR="0049458D" w:rsidRPr="00023F88" w14:paraId="4FB948BA" w14:textId="77777777" w:rsidTr="0049458D">
        <w:trPr>
          <w:trHeight w:val="221"/>
          <w:ins w:id="459"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FFACAC9" w14:textId="77777777" w:rsidR="0049458D" w:rsidRPr="0049458D" w:rsidRDefault="0049458D" w:rsidP="002B591B">
            <w:pPr>
              <w:spacing w:before="60" w:after="60"/>
              <w:jc w:val="left"/>
              <w:rPr>
                <w:ins w:id="460" w:author="Mela Giulio (RSE)" w:date="2023-08-30T14:48:00Z"/>
              </w:rPr>
            </w:pPr>
            <w:ins w:id="461" w:author="Mela Giulio (RSE)" w:date="2023-08-30T14:48:00Z">
              <w:r w:rsidRPr="0049458D">
                <w:t>ATECO</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734240B5" w14:textId="77777777" w:rsidR="0049458D" w:rsidRPr="0049458D" w:rsidRDefault="0049458D" w:rsidP="002B591B">
            <w:pPr>
              <w:keepNext/>
              <w:spacing w:before="60" w:after="60"/>
              <w:jc w:val="left"/>
              <w:rPr>
                <w:ins w:id="462" w:author="Mela Giulio (RSE)" w:date="2023-08-30T14:48:00Z"/>
              </w:rPr>
            </w:pPr>
            <w:ins w:id="463" w:author="Mela Giulio (RSE)" w:date="2023-08-30T14:48:00Z">
              <w:r w:rsidRPr="0049458D">
                <w:t>Attività economiche</w:t>
              </w:r>
            </w:ins>
          </w:p>
        </w:tc>
      </w:tr>
      <w:tr w:rsidR="0049458D" w14:paraId="3A8FCE6B" w14:textId="77777777" w:rsidTr="0049458D">
        <w:trPr>
          <w:trHeight w:val="221"/>
          <w:ins w:id="464"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227F3D8" w14:textId="77777777" w:rsidR="0049458D" w:rsidRPr="0049458D" w:rsidRDefault="0049458D" w:rsidP="002B591B">
            <w:pPr>
              <w:spacing w:before="60" w:after="60"/>
              <w:jc w:val="left"/>
              <w:rPr>
                <w:ins w:id="465" w:author="Mela Giulio (RSE)" w:date="2023-08-30T14:48:00Z"/>
              </w:rPr>
            </w:pPr>
            <w:ins w:id="466" w:author="Mela Giulio (RSE)" w:date="2023-08-30T14:48:00Z">
              <w:r w:rsidRPr="0049458D">
                <w:t>BESS</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21C26B01" w14:textId="77777777" w:rsidR="0049458D" w:rsidRDefault="0049458D" w:rsidP="002B591B">
            <w:pPr>
              <w:keepNext/>
              <w:spacing w:before="60" w:after="60"/>
              <w:jc w:val="left"/>
              <w:rPr>
                <w:ins w:id="467" w:author="Mela Giulio (RSE)" w:date="2023-08-30T14:48:00Z"/>
              </w:rPr>
            </w:pPr>
            <w:proofErr w:type="spellStart"/>
            <w:ins w:id="468" w:author="Mela Giulio (RSE)" w:date="2023-08-30T14:48:00Z">
              <w:r>
                <w:t>Battery</w:t>
              </w:r>
              <w:proofErr w:type="spellEnd"/>
              <w:r>
                <w:t xml:space="preserve"> energy storage system</w:t>
              </w:r>
            </w:ins>
          </w:p>
        </w:tc>
      </w:tr>
      <w:tr w:rsidR="0049458D" w14:paraId="66730A32" w14:textId="77777777" w:rsidTr="0049458D">
        <w:trPr>
          <w:trHeight w:val="221"/>
          <w:ins w:id="469"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9EEBC88" w14:textId="77777777" w:rsidR="0049458D" w:rsidRPr="0049458D" w:rsidRDefault="0049458D" w:rsidP="002B591B">
            <w:pPr>
              <w:spacing w:before="60" w:after="60"/>
              <w:jc w:val="left"/>
              <w:rPr>
                <w:ins w:id="470" w:author="Mela Giulio (RSE)" w:date="2023-08-30T14:48:00Z"/>
              </w:rPr>
            </w:pPr>
            <w:ins w:id="471" w:author="Mela Giulio (RSE)" w:date="2023-08-30T14:48:00Z">
              <w:r w:rsidRPr="0049458D">
                <w:t>CAPEX</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16C38932" w14:textId="77777777" w:rsidR="0049458D" w:rsidRDefault="0049458D" w:rsidP="002B591B">
            <w:pPr>
              <w:keepNext/>
              <w:spacing w:before="60" w:after="60"/>
              <w:jc w:val="left"/>
              <w:rPr>
                <w:ins w:id="472" w:author="Mela Giulio (RSE)" w:date="2023-08-30T14:48:00Z"/>
              </w:rPr>
            </w:pPr>
            <w:ins w:id="473" w:author="Mela Giulio (RSE)" w:date="2023-08-30T14:48:00Z">
              <w:r>
                <w:t>Costi in conto capitale</w:t>
              </w:r>
            </w:ins>
          </w:p>
        </w:tc>
      </w:tr>
      <w:tr w:rsidR="0049458D" w14:paraId="7D15F1B9" w14:textId="77777777" w:rsidTr="0049458D">
        <w:trPr>
          <w:trHeight w:val="221"/>
          <w:ins w:id="474"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65B017E" w14:textId="77777777" w:rsidR="0049458D" w:rsidRPr="0049458D" w:rsidRDefault="0049458D" w:rsidP="002B591B">
            <w:pPr>
              <w:spacing w:before="60" w:after="60"/>
              <w:jc w:val="left"/>
              <w:rPr>
                <w:ins w:id="475" w:author="Mela Giulio (RSE)" w:date="2023-08-30T14:48:00Z"/>
              </w:rPr>
            </w:pPr>
            <w:ins w:id="476" w:author="Mela Giulio (RSE)" w:date="2023-08-30T14:48:00Z">
              <w:r w:rsidRPr="0049458D">
                <w:t>ETS</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4C553D1A" w14:textId="77777777" w:rsidR="0049458D" w:rsidRDefault="0049458D" w:rsidP="002B591B">
            <w:pPr>
              <w:keepNext/>
              <w:spacing w:before="60" w:after="60"/>
              <w:jc w:val="left"/>
              <w:rPr>
                <w:ins w:id="477" w:author="Mela Giulio (RSE)" w:date="2023-08-30T14:48:00Z"/>
              </w:rPr>
            </w:pPr>
            <w:proofErr w:type="spellStart"/>
            <w:ins w:id="478" w:author="Mela Giulio (RSE)" w:date="2023-08-30T14:48:00Z">
              <w:r>
                <w:t>Emission</w:t>
              </w:r>
              <w:proofErr w:type="spellEnd"/>
              <w:r>
                <w:t xml:space="preserve"> Trading System</w:t>
              </w:r>
            </w:ins>
          </w:p>
        </w:tc>
      </w:tr>
      <w:tr w:rsidR="0049458D" w14:paraId="64CE4693" w14:textId="77777777" w:rsidTr="0049458D">
        <w:trPr>
          <w:trHeight w:val="221"/>
          <w:ins w:id="479"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4DE739E5" w14:textId="77777777" w:rsidR="0049458D" w:rsidRPr="0049458D" w:rsidRDefault="0049458D" w:rsidP="002B591B">
            <w:pPr>
              <w:spacing w:before="60" w:after="60"/>
              <w:jc w:val="left"/>
              <w:rPr>
                <w:ins w:id="480" w:author="Mela Giulio (RSE)" w:date="2023-08-30T14:48:00Z"/>
              </w:rPr>
            </w:pPr>
            <w:ins w:id="481" w:author="Mela Giulio (RSE)" w:date="2023-08-30T14:48:00Z">
              <w:r w:rsidRPr="0049458D">
                <w:t>IO</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3AA4F16A" w14:textId="77777777" w:rsidR="0049458D" w:rsidRDefault="0049458D" w:rsidP="002B591B">
            <w:pPr>
              <w:keepNext/>
              <w:spacing w:before="60" w:after="60"/>
              <w:jc w:val="left"/>
              <w:rPr>
                <w:ins w:id="482" w:author="Mela Giulio (RSE)" w:date="2023-08-30T14:48:00Z"/>
              </w:rPr>
            </w:pPr>
            <w:ins w:id="483" w:author="Mela Giulio (RSE)" w:date="2023-08-30T14:48:00Z">
              <w:r>
                <w:t>Input-Output</w:t>
              </w:r>
            </w:ins>
          </w:p>
        </w:tc>
      </w:tr>
      <w:tr w:rsidR="0049458D" w:rsidRPr="00FA2AB8" w14:paraId="1DD59AD7" w14:textId="77777777" w:rsidTr="0049458D">
        <w:trPr>
          <w:trHeight w:val="221"/>
          <w:ins w:id="484"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587651CA" w14:textId="77777777" w:rsidR="0049458D" w:rsidRPr="0049458D" w:rsidRDefault="0049458D" w:rsidP="002B591B">
            <w:pPr>
              <w:spacing w:before="60" w:after="60"/>
              <w:jc w:val="left"/>
              <w:rPr>
                <w:ins w:id="485" w:author="Mela Giulio (RSE)" w:date="2023-08-30T14:48:00Z"/>
              </w:rPr>
            </w:pPr>
            <w:ins w:id="486" w:author="Mela Giulio (RSE)" w:date="2023-08-30T14:48:00Z">
              <w:r w:rsidRPr="0049458D">
                <w:t>IPCEI</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4E2C8ACC" w14:textId="77777777" w:rsidR="0049458D" w:rsidRPr="0049458D" w:rsidRDefault="0049458D" w:rsidP="002B591B">
            <w:pPr>
              <w:keepNext/>
              <w:spacing w:before="60" w:after="60"/>
              <w:jc w:val="left"/>
              <w:rPr>
                <w:ins w:id="487" w:author="Mela Giulio (RSE)" w:date="2023-08-30T14:48:00Z"/>
                <w:lang w:val="en-US"/>
                <w:rPrChange w:id="488" w:author="Mela Giulio (RSE)" w:date="2023-08-30T14:48:00Z">
                  <w:rPr>
                    <w:ins w:id="489" w:author="Mela Giulio (RSE)" w:date="2023-08-30T14:48:00Z"/>
                  </w:rPr>
                </w:rPrChange>
              </w:rPr>
            </w:pPr>
            <w:ins w:id="490" w:author="Mela Giulio (RSE)" w:date="2023-08-30T14:48:00Z">
              <w:r w:rsidRPr="0049458D">
                <w:rPr>
                  <w:lang w:val="en-US"/>
                  <w:rPrChange w:id="491" w:author="Mela Giulio (RSE)" w:date="2023-08-30T14:48:00Z">
                    <w:rPr/>
                  </w:rPrChange>
                </w:rPr>
                <w:t>Important Projects of Common European Interest</w:t>
              </w:r>
            </w:ins>
          </w:p>
        </w:tc>
      </w:tr>
      <w:tr w:rsidR="0049458D" w14:paraId="5CCDBC38" w14:textId="77777777" w:rsidTr="0049458D">
        <w:trPr>
          <w:trHeight w:val="221"/>
          <w:ins w:id="492"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6A1DEB5" w14:textId="77777777" w:rsidR="0049458D" w:rsidRPr="0049458D" w:rsidRDefault="0049458D" w:rsidP="002B591B">
            <w:pPr>
              <w:spacing w:before="60" w:after="60"/>
              <w:jc w:val="left"/>
              <w:rPr>
                <w:ins w:id="493" w:author="Mela Giulio (RSE)" w:date="2023-08-30T14:48:00Z"/>
              </w:rPr>
            </w:pPr>
            <w:ins w:id="494" w:author="Mela Giulio (RSE)" w:date="2023-08-30T14:48:00Z">
              <w:r w:rsidRPr="0049458D">
                <w:t>JRC</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2AE98CDD" w14:textId="77777777" w:rsidR="0049458D" w:rsidRDefault="0049458D" w:rsidP="002B591B">
            <w:pPr>
              <w:keepNext/>
              <w:spacing w:before="60" w:after="60"/>
              <w:jc w:val="left"/>
              <w:rPr>
                <w:ins w:id="495" w:author="Mela Giulio (RSE)" w:date="2023-08-30T14:48:00Z"/>
              </w:rPr>
            </w:pPr>
            <w:ins w:id="496" w:author="Mela Giulio (RSE)" w:date="2023-08-30T14:48:00Z">
              <w:r>
                <w:t xml:space="preserve">Joint </w:t>
              </w:r>
              <w:proofErr w:type="spellStart"/>
              <w:r>
                <w:t>Research</w:t>
              </w:r>
              <w:proofErr w:type="spellEnd"/>
              <w:r>
                <w:t xml:space="preserve"> Centre</w:t>
              </w:r>
            </w:ins>
          </w:p>
        </w:tc>
      </w:tr>
      <w:tr w:rsidR="0049458D" w14:paraId="2E336F8B" w14:textId="77777777" w:rsidTr="0049458D">
        <w:trPr>
          <w:trHeight w:val="221"/>
          <w:ins w:id="497"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5BBAAA8D" w14:textId="77777777" w:rsidR="0049458D" w:rsidRPr="0049458D" w:rsidRDefault="0049458D" w:rsidP="002B591B">
            <w:pPr>
              <w:spacing w:before="60" w:after="60"/>
              <w:jc w:val="left"/>
              <w:rPr>
                <w:ins w:id="498" w:author="Mela Giulio (RSE)" w:date="2023-08-30T14:48:00Z"/>
              </w:rPr>
            </w:pPr>
            <w:ins w:id="499" w:author="Mela Giulio (RSE)" w:date="2023-08-30T14:48:00Z">
              <w:r w:rsidRPr="0049458D">
                <w:t>NACE</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232DC6E1" w14:textId="77777777" w:rsidR="0049458D" w:rsidRDefault="0049458D" w:rsidP="002B591B">
            <w:pPr>
              <w:keepNext/>
              <w:spacing w:before="60" w:after="60"/>
              <w:jc w:val="left"/>
              <w:rPr>
                <w:ins w:id="500" w:author="Mela Giulio (RSE)" w:date="2023-08-30T14:48:00Z"/>
              </w:rPr>
            </w:pPr>
            <w:ins w:id="501" w:author="Mela Giulio (RSE)" w:date="2023-08-30T14:48:00Z">
              <w:r>
                <w:t>N</w:t>
              </w:r>
              <w:r w:rsidRPr="00A00341">
                <w:t xml:space="preserve">omenclature </w:t>
              </w:r>
              <w:proofErr w:type="spellStart"/>
              <w:r w:rsidRPr="00A00341">
                <w:t>statistique</w:t>
              </w:r>
              <w:proofErr w:type="spellEnd"/>
              <w:r w:rsidRPr="00A00341">
                <w:t xml:space="preserve"> </w:t>
              </w:r>
              <w:proofErr w:type="spellStart"/>
              <w:r w:rsidRPr="00A00341">
                <w:t>des</w:t>
              </w:r>
              <w:proofErr w:type="spellEnd"/>
              <w:r w:rsidRPr="00A00341">
                <w:t xml:space="preserve"> </w:t>
              </w:r>
              <w:proofErr w:type="spellStart"/>
              <w:r w:rsidRPr="00A00341">
                <w:t>activités</w:t>
              </w:r>
              <w:proofErr w:type="spellEnd"/>
              <w:r w:rsidRPr="00A00341">
                <w:t xml:space="preserve"> </w:t>
              </w:r>
              <w:proofErr w:type="spellStart"/>
              <w:r w:rsidRPr="00A00341">
                <w:t>économiques</w:t>
              </w:r>
              <w:proofErr w:type="spellEnd"/>
              <w:r w:rsidRPr="00A00341">
                <w:t xml:space="preserve"> </w:t>
              </w:r>
              <w:proofErr w:type="spellStart"/>
              <w:r w:rsidRPr="00A00341">
                <w:t>dans</w:t>
              </w:r>
              <w:proofErr w:type="spellEnd"/>
              <w:r w:rsidRPr="00A00341">
                <w:t xml:space="preserve"> la </w:t>
              </w:r>
              <w:proofErr w:type="spellStart"/>
              <w:r w:rsidRPr="00A00341">
                <w:t>Communauté</w:t>
              </w:r>
              <w:proofErr w:type="spellEnd"/>
              <w:r w:rsidRPr="00A00341">
                <w:t xml:space="preserve"> européenne</w:t>
              </w:r>
            </w:ins>
          </w:p>
        </w:tc>
      </w:tr>
      <w:tr w:rsidR="0049458D" w14:paraId="4E0B4E19" w14:textId="77777777" w:rsidTr="0049458D">
        <w:trPr>
          <w:trHeight w:val="221"/>
          <w:ins w:id="502"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64AFE1E" w14:textId="77777777" w:rsidR="0049458D" w:rsidRPr="0049458D" w:rsidRDefault="0049458D" w:rsidP="002B591B">
            <w:pPr>
              <w:spacing w:before="60" w:after="60"/>
              <w:jc w:val="left"/>
              <w:rPr>
                <w:ins w:id="503" w:author="Mela Giulio (RSE)" w:date="2023-08-30T14:48:00Z"/>
              </w:rPr>
            </w:pPr>
            <w:ins w:id="504" w:author="Mela Giulio (RSE)" w:date="2023-08-30T14:48:00Z">
              <w:r w:rsidRPr="0049458D">
                <w:t>OPEX</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0603777B" w14:textId="77777777" w:rsidR="0049458D" w:rsidRDefault="0049458D" w:rsidP="002B591B">
            <w:pPr>
              <w:keepNext/>
              <w:spacing w:before="60" w:after="60"/>
              <w:jc w:val="left"/>
              <w:rPr>
                <w:ins w:id="505" w:author="Mela Giulio (RSE)" w:date="2023-08-30T14:48:00Z"/>
              </w:rPr>
            </w:pPr>
            <w:ins w:id="506" w:author="Mela Giulio (RSE)" w:date="2023-08-30T14:48:00Z">
              <w:r>
                <w:t>Costi operativi</w:t>
              </w:r>
            </w:ins>
          </w:p>
        </w:tc>
      </w:tr>
      <w:tr w:rsidR="0049458D" w14:paraId="5B0E1CA5" w14:textId="77777777" w:rsidTr="0049458D">
        <w:trPr>
          <w:trHeight w:val="221"/>
          <w:ins w:id="507"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2BFF990" w14:textId="77777777" w:rsidR="0049458D" w:rsidRPr="0049458D" w:rsidRDefault="0049458D" w:rsidP="002B591B">
            <w:pPr>
              <w:spacing w:before="60" w:after="60"/>
              <w:jc w:val="left"/>
              <w:rPr>
                <w:ins w:id="508" w:author="Mela Giulio (RSE)" w:date="2023-08-30T14:48:00Z"/>
              </w:rPr>
            </w:pPr>
            <w:ins w:id="509" w:author="Mela Giulio (RSE)" w:date="2023-08-30T14:48:00Z">
              <w:r w:rsidRPr="0049458D">
                <w:lastRenderedPageBreak/>
                <w:t>PIL</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39D5D30B" w14:textId="77777777" w:rsidR="0049458D" w:rsidRDefault="0049458D" w:rsidP="002B591B">
            <w:pPr>
              <w:keepNext/>
              <w:spacing w:before="60" w:after="60"/>
              <w:jc w:val="left"/>
              <w:rPr>
                <w:ins w:id="510" w:author="Mela Giulio (RSE)" w:date="2023-08-30T14:48:00Z"/>
              </w:rPr>
            </w:pPr>
            <w:ins w:id="511" w:author="Mela Giulio (RSE)" w:date="2023-08-30T14:48:00Z">
              <w:r>
                <w:t>Prodotto interno lordo</w:t>
              </w:r>
            </w:ins>
          </w:p>
        </w:tc>
      </w:tr>
      <w:tr w:rsidR="0049458D" w14:paraId="75A29233" w14:textId="77777777" w:rsidTr="0049458D">
        <w:trPr>
          <w:trHeight w:val="221"/>
          <w:ins w:id="512"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476DC301" w14:textId="77777777" w:rsidR="0049458D" w:rsidRPr="0049458D" w:rsidRDefault="0049458D" w:rsidP="0049458D">
            <w:pPr>
              <w:spacing w:before="60" w:after="60"/>
              <w:jc w:val="left"/>
              <w:rPr>
                <w:ins w:id="513" w:author="Mela Giulio (RSE)" w:date="2023-08-30T14:48:00Z"/>
              </w:rPr>
            </w:pPr>
            <w:proofErr w:type="spellStart"/>
            <w:ins w:id="514" w:author="Mela Giulio (RSE)" w:date="2023-08-30T14:48:00Z">
              <w:r w:rsidRPr="0049458D">
                <w:t>RdS</w:t>
              </w:r>
              <w:proofErr w:type="spellEnd"/>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58DEC7C4" w14:textId="77777777" w:rsidR="0049458D" w:rsidRPr="00AD7034" w:rsidRDefault="0049458D" w:rsidP="002B591B">
            <w:pPr>
              <w:keepNext/>
              <w:spacing w:before="60" w:after="60"/>
              <w:jc w:val="left"/>
              <w:rPr>
                <w:ins w:id="515" w:author="Mela Giulio (RSE)" w:date="2023-08-30T14:48:00Z"/>
              </w:rPr>
            </w:pPr>
            <w:ins w:id="516" w:author="Mela Giulio (RSE)" w:date="2023-08-30T14:48:00Z">
              <w:r w:rsidRPr="00AD7034">
                <w:t>Ricerca di Sistema</w:t>
              </w:r>
            </w:ins>
          </w:p>
        </w:tc>
      </w:tr>
      <w:tr w:rsidR="0049458D" w14:paraId="61ED7E15" w14:textId="77777777" w:rsidTr="0049458D">
        <w:trPr>
          <w:trHeight w:val="221"/>
          <w:ins w:id="517"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8CFB339" w14:textId="77777777" w:rsidR="0049458D" w:rsidRPr="0049458D" w:rsidRDefault="0049458D" w:rsidP="0049458D">
            <w:pPr>
              <w:spacing w:before="60" w:after="60"/>
              <w:jc w:val="left"/>
              <w:rPr>
                <w:ins w:id="518" w:author="Mela Giulio (RSE)" w:date="2023-08-30T14:48:00Z"/>
              </w:rPr>
            </w:pPr>
            <w:ins w:id="519" w:author="Mela Giulio (RSE)" w:date="2023-08-30T14:48:00Z">
              <w:r w:rsidRPr="0049458D">
                <w:t>RSE</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531B85EC" w14:textId="77777777" w:rsidR="0049458D" w:rsidRPr="00AD7034" w:rsidRDefault="0049458D" w:rsidP="002B591B">
            <w:pPr>
              <w:keepNext/>
              <w:spacing w:before="60" w:after="60"/>
              <w:jc w:val="left"/>
              <w:rPr>
                <w:ins w:id="520" w:author="Mela Giulio (RSE)" w:date="2023-08-30T14:48:00Z"/>
              </w:rPr>
            </w:pPr>
            <w:ins w:id="521" w:author="Mela Giulio (RSE)" w:date="2023-08-30T14:48:00Z">
              <w:r w:rsidRPr="00AD7034">
                <w:t>Ricerca Sistema Energetico</w:t>
              </w:r>
            </w:ins>
          </w:p>
        </w:tc>
      </w:tr>
      <w:tr w:rsidR="0049458D" w14:paraId="79F0E228" w14:textId="77777777" w:rsidTr="0049458D">
        <w:trPr>
          <w:trHeight w:val="221"/>
          <w:ins w:id="522"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F0AD32D" w14:textId="77777777" w:rsidR="0049458D" w:rsidRPr="0049458D" w:rsidRDefault="0049458D" w:rsidP="002B591B">
            <w:pPr>
              <w:spacing w:before="60" w:after="60"/>
              <w:jc w:val="left"/>
              <w:rPr>
                <w:ins w:id="523" w:author="Mela Giulio (RSE)" w:date="2023-08-30T14:48:00Z"/>
              </w:rPr>
            </w:pPr>
            <w:ins w:id="524" w:author="Mela Giulio (RSE)" w:date="2023-08-30T14:48:00Z">
              <w:r w:rsidRPr="0049458D">
                <w:t>SUT</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0D54669A" w14:textId="77777777" w:rsidR="0049458D" w:rsidRDefault="0049458D" w:rsidP="002B591B">
            <w:pPr>
              <w:keepNext/>
              <w:spacing w:before="60" w:after="60"/>
              <w:jc w:val="left"/>
              <w:rPr>
                <w:ins w:id="525" w:author="Mela Giulio (RSE)" w:date="2023-08-30T14:48:00Z"/>
              </w:rPr>
            </w:pPr>
            <w:ins w:id="526" w:author="Mela Giulio (RSE)" w:date="2023-08-30T14:48:00Z">
              <w:r>
                <w:t xml:space="preserve">Supply and Use </w:t>
              </w:r>
              <w:proofErr w:type="spellStart"/>
              <w:r>
                <w:t>Tables</w:t>
              </w:r>
              <w:proofErr w:type="spellEnd"/>
            </w:ins>
          </w:p>
        </w:tc>
      </w:tr>
      <w:tr w:rsidR="0049458D" w14:paraId="074F092F" w14:textId="77777777" w:rsidTr="0049458D">
        <w:trPr>
          <w:trHeight w:val="221"/>
          <w:ins w:id="527"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9210BEC" w14:textId="77777777" w:rsidR="0049458D" w:rsidRPr="0049458D" w:rsidRDefault="0049458D" w:rsidP="002B591B">
            <w:pPr>
              <w:spacing w:before="60" w:after="60"/>
              <w:jc w:val="left"/>
              <w:rPr>
                <w:ins w:id="528" w:author="Mela Giulio (RSE)" w:date="2023-08-30T14:48:00Z"/>
              </w:rPr>
            </w:pPr>
            <w:ins w:id="529" w:author="Mela Giulio (RSE)" w:date="2023-08-30T14:48:00Z">
              <w:r w:rsidRPr="0049458D">
                <w:t>UE</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73D32C15" w14:textId="77777777" w:rsidR="0049458D" w:rsidRDefault="0049458D" w:rsidP="002B591B">
            <w:pPr>
              <w:keepNext/>
              <w:spacing w:before="60" w:after="60"/>
              <w:jc w:val="left"/>
              <w:rPr>
                <w:ins w:id="530" w:author="Mela Giulio (RSE)" w:date="2023-08-30T14:48:00Z"/>
              </w:rPr>
            </w:pPr>
            <w:ins w:id="531" w:author="Mela Giulio (RSE)" w:date="2023-08-30T14:48:00Z">
              <w:r>
                <w:t>Unione Europea</w:t>
              </w:r>
            </w:ins>
          </w:p>
        </w:tc>
      </w:tr>
      <w:tr w:rsidR="0049458D" w:rsidRPr="00023F88" w14:paraId="4B300DFB" w14:textId="77777777" w:rsidTr="0049458D">
        <w:trPr>
          <w:trHeight w:val="221"/>
          <w:ins w:id="532" w:author="Mela Giulio (RSE)" w:date="2023-08-30T14:48:00Z"/>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E2004BF" w14:textId="77777777" w:rsidR="0049458D" w:rsidRPr="0049458D" w:rsidRDefault="0049458D" w:rsidP="002B591B">
            <w:pPr>
              <w:spacing w:before="60" w:after="60"/>
              <w:jc w:val="left"/>
              <w:rPr>
                <w:ins w:id="533" w:author="Mela Giulio (RSE)" w:date="2023-08-30T14:48:00Z"/>
              </w:rPr>
            </w:pPr>
            <w:ins w:id="534" w:author="Mela Giulio (RSE)" w:date="2023-08-30T14:48:00Z">
              <w:r w:rsidRPr="0049458D">
                <w:t>ULA</w:t>
              </w:r>
            </w:ins>
          </w:p>
        </w:tc>
        <w:tc>
          <w:tcPr>
            <w:tcW w:w="7825" w:type="dxa"/>
            <w:tcBorders>
              <w:top w:val="single" w:sz="4" w:space="0" w:color="auto"/>
              <w:left w:val="single" w:sz="4" w:space="0" w:color="auto"/>
              <w:bottom w:val="single" w:sz="4" w:space="0" w:color="auto"/>
              <w:right w:val="single" w:sz="4" w:space="0" w:color="auto"/>
            </w:tcBorders>
            <w:shd w:val="clear" w:color="auto" w:fill="auto"/>
            <w:vAlign w:val="center"/>
          </w:tcPr>
          <w:p w14:paraId="2D6307D4" w14:textId="77777777" w:rsidR="0049458D" w:rsidRPr="0049458D" w:rsidRDefault="0049458D" w:rsidP="002B591B">
            <w:pPr>
              <w:keepNext/>
              <w:spacing w:before="60" w:after="60"/>
              <w:jc w:val="left"/>
              <w:rPr>
                <w:ins w:id="535" w:author="Mela Giulio (RSE)" w:date="2023-08-30T14:48:00Z"/>
              </w:rPr>
            </w:pPr>
            <w:ins w:id="536" w:author="Mela Giulio (RSE)" w:date="2023-08-30T14:48:00Z">
              <w:r w:rsidRPr="0049458D">
                <w:t>Unità lavorative per anno</w:t>
              </w:r>
            </w:ins>
          </w:p>
        </w:tc>
      </w:tr>
    </w:tbl>
    <w:p w14:paraId="5C2584BB" w14:textId="77777777" w:rsidR="00C729D6" w:rsidRDefault="00C729D6">
      <w:pPr>
        <w:rPr>
          <w:b/>
        </w:rPr>
      </w:pPr>
    </w:p>
    <w:p w14:paraId="2661D8DF" w14:textId="77777777" w:rsidR="00C729D6" w:rsidRDefault="00CD61BB">
      <w:pPr>
        <w:jc w:val="left"/>
        <w:rPr>
          <w:b/>
        </w:rPr>
      </w:pPr>
      <w:r>
        <w:rPr>
          <w:b/>
        </w:rPr>
        <w:br w:type="page"/>
      </w:r>
    </w:p>
    <w:p w14:paraId="12C99BCF" w14:textId="0D1C15F2" w:rsidR="00C729D6" w:rsidDel="0049458D" w:rsidRDefault="00CD61BB">
      <w:pPr>
        <w:pStyle w:val="Titolo1"/>
        <w:rPr>
          <w:del w:id="537" w:author="Mela Giulio (RSE)" w:date="2023-08-30T14:48:00Z"/>
        </w:rPr>
      </w:pPr>
      <w:bookmarkStart w:id="538" w:name="_Toc123661212"/>
      <w:del w:id="539" w:author="Mela Giulio (RSE)" w:date="2023-08-30T14:48:00Z">
        <w:r w:rsidDel="0049458D">
          <w:lastRenderedPageBreak/>
          <w:delText>Elenco allegati</w:delText>
        </w:r>
        <w:bookmarkEnd w:id="538"/>
      </w:del>
    </w:p>
    <w:p w14:paraId="5B6B21E6" w14:textId="73C95E3B" w:rsidR="00C729D6" w:rsidDel="0049458D" w:rsidRDefault="00CD61BB">
      <w:pPr>
        <w:rPr>
          <w:del w:id="540" w:author="Mela Giulio (RSE)" w:date="2023-08-30T14:48:00Z"/>
          <w:highlight w:val="yellow"/>
        </w:rPr>
      </w:pPr>
      <w:del w:id="541" w:author="Mela Giulio (RSE)" w:date="2023-08-30T14:48:00Z">
        <w:r w:rsidDel="0049458D">
          <w:rPr>
            <w:highlight w:val="yellow"/>
          </w:rPr>
          <w:delText>Il testo in giallo è a uso informativo: è da cancellare dopo aver recepito le informazioni in esso riportate.</w:delText>
        </w:r>
      </w:del>
    </w:p>
    <w:p w14:paraId="38005C42" w14:textId="0F30E540" w:rsidR="00C729D6" w:rsidDel="0049458D" w:rsidRDefault="00C729D6">
      <w:pPr>
        <w:jc w:val="left"/>
        <w:rPr>
          <w:del w:id="542" w:author="Mela Giulio (RSE)" w:date="2023-08-30T14:48:00Z"/>
          <w:highlight w:val="yellow"/>
        </w:rPr>
      </w:pPr>
    </w:p>
    <w:p w14:paraId="00E01271" w14:textId="23A3D561" w:rsidR="00C729D6" w:rsidDel="0049458D" w:rsidRDefault="00CD61BB">
      <w:pPr>
        <w:rPr>
          <w:del w:id="543" w:author="Mela Giulio (RSE)" w:date="2023-08-30T14:48:00Z"/>
          <w:highlight w:val="yellow"/>
        </w:rPr>
      </w:pPr>
      <w:del w:id="544" w:author="Mela Giulio (RSE)" w:date="2023-08-30T14:48:00Z">
        <w:r w:rsidDel="0049458D">
          <w:rPr>
            <w:highlight w:val="yellow"/>
          </w:rPr>
          <w:delText xml:space="preserve">Se presenti, si richiede di inserire un capitolo “Elenco allegati” alla fine del documento con l’elenco di tutti i documenti esterni al rapporto. Si suggerisce di tenere gli allegati come file separati. </w:delText>
        </w:r>
      </w:del>
    </w:p>
    <w:p w14:paraId="2F3030F3" w14:textId="250ED28C" w:rsidR="00C729D6" w:rsidDel="0049458D" w:rsidRDefault="00CD61BB">
      <w:pPr>
        <w:rPr>
          <w:del w:id="545" w:author="Mela Giulio (RSE)" w:date="2023-08-30T14:48:00Z"/>
          <w:highlight w:val="yellow"/>
        </w:rPr>
      </w:pPr>
      <w:del w:id="546" w:author="Mela Giulio (RSE)" w:date="2023-08-30T14:48:00Z">
        <w:r w:rsidDel="0049458D">
          <w:rPr>
            <w:highlight w:val="yellow"/>
          </w:rPr>
          <w:delText>Si suggerisce di menzionare sempre gli allegati nel corpo del documento, identificati dal corrispondente numero progressivo.</w:delText>
        </w:r>
      </w:del>
    </w:p>
    <w:p w14:paraId="66D2A115" w14:textId="43082E88" w:rsidR="00C729D6" w:rsidDel="0049458D" w:rsidRDefault="00CD61BB">
      <w:pPr>
        <w:rPr>
          <w:del w:id="547" w:author="Mela Giulio (RSE)" w:date="2023-08-30T14:48:00Z"/>
          <w:highlight w:val="yellow"/>
        </w:rPr>
      </w:pPr>
      <w:del w:id="548" w:author="Mela Giulio (RSE)" w:date="2023-08-30T14:48:00Z">
        <w:r w:rsidDel="0049458D">
          <w:rPr>
            <w:highlight w:val="yellow"/>
          </w:rPr>
          <w:delText>Una volta completato l’elenco con la formattazione proposta, si richiede di togliere i bordi della tabella, selezionando “Nessun bordo” dal menù a tendina (</w:delText>
        </w:r>
        <w:r w:rsidDel="0049458D">
          <w:rPr>
            <w:noProof/>
            <w:highlight w:val="yellow"/>
          </w:rPr>
          <w:drawing>
            <wp:inline distT="0" distB="0" distL="0" distR="0" wp14:anchorId="414DD9D7" wp14:editId="62AAD722">
              <wp:extent cx="739493" cy="90760"/>
              <wp:effectExtent l="0" t="0" r="3810" b="5080"/>
              <wp:docPr id="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0"/>
                      <a:srcRect/>
                      <a:stretch>
                        <a:fillRect/>
                      </a:stretch>
                    </pic:blipFill>
                    <pic:spPr bwMode="auto">
                      <a:xfrm>
                        <a:off x="0" y="0"/>
                        <a:ext cx="739493" cy="90760"/>
                      </a:xfrm>
                      <a:prstGeom prst="rect">
                        <a:avLst/>
                      </a:prstGeom>
                    </pic:spPr>
                  </pic:pic>
                </a:graphicData>
              </a:graphic>
            </wp:inline>
          </w:drawing>
        </w:r>
        <w:r w:rsidDel="0049458D">
          <w:rPr>
            <w:highlight w:val="yellow"/>
          </w:rPr>
          <w:delText>) e di eliminare gli esempi, se non pertinenti.</w:delText>
        </w:r>
      </w:del>
    </w:p>
    <w:p w14:paraId="397AA0EC" w14:textId="2BEDE99B" w:rsidR="00C729D6" w:rsidDel="0049458D" w:rsidRDefault="00C729D6">
      <w:pPr>
        <w:rPr>
          <w:del w:id="549" w:author="Mela Giulio (RSE)" w:date="2023-08-30T14:48:00Z"/>
          <w:highlight w:val="yellow"/>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6692"/>
        <w:gridCol w:w="1439"/>
      </w:tblGrid>
      <w:tr w:rsidR="00C729D6" w:rsidDel="0049458D" w14:paraId="376B5595" w14:textId="3028826B">
        <w:trPr>
          <w:trHeight w:val="221"/>
          <w:tblHeader/>
          <w:del w:id="550" w:author="Mela Giulio (RSE)" w:date="2023-08-30T14:48:00Z"/>
        </w:trPr>
        <w:tc>
          <w:tcPr>
            <w:tcW w:w="992" w:type="dxa"/>
            <w:shd w:val="clear" w:color="auto" w:fill="auto"/>
            <w:vAlign w:val="center"/>
          </w:tcPr>
          <w:p w14:paraId="307C4A50" w14:textId="47B5497E" w:rsidR="00C729D6" w:rsidDel="0049458D" w:rsidRDefault="00CD61BB">
            <w:pPr>
              <w:keepNext/>
              <w:spacing w:before="60" w:after="60"/>
              <w:jc w:val="left"/>
              <w:rPr>
                <w:del w:id="551" w:author="Mela Giulio (RSE)" w:date="2023-08-30T14:48:00Z"/>
                <w:b/>
              </w:rPr>
            </w:pPr>
            <w:del w:id="552" w:author="Mela Giulio (RSE)" w:date="2023-08-30T14:48:00Z">
              <w:r w:rsidDel="0049458D">
                <w:rPr>
                  <w:b/>
                </w:rPr>
                <w:delText>Allegato</w:delText>
              </w:r>
            </w:del>
          </w:p>
        </w:tc>
        <w:tc>
          <w:tcPr>
            <w:tcW w:w="6692" w:type="dxa"/>
            <w:shd w:val="clear" w:color="auto" w:fill="auto"/>
            <w:vAlign w:val="center"/>
          </w:tcPr>
          <w:p w14:paraId="2B3BAAF7" w14:textId="44F0CC7E" w:rsidR="00C729D6" w:rsidDel="0049458D" w:rsidRDefault="00CD61BB">
            <w:pPr>
              <w:keepNext/>
              <w:spacing w:before="60" w:after="60"/>
              <w:jc w:val="left"/>
              <w:rPr>
                <w:del w:id="553" w:author="Mela Giulio (RSE)" w:date="2023-08-30T14:48:00Z"/>
                <w:b/>
              </w:rPr>
            </w:pPr>
            <w:del w:id="554" w:author="Mela Giulio (RSE)" w:date="2023-08-30T14:48:00Z">
              <w:r w:rsidDel="0049458D">
                <w:rPr>
                  <w:b/>
                </w:rPr>
                <w:delText>Descrizione</w:delText>
              </w:r>
            </w:del>
          </w:p>
        </w:tc>
        <w:tc>
          <w:tcPr>
            <w:tcW w:w="1439" w:type="dxa"/>
            <w:shd w:val="clear" w:color="auto" w:fill="auto"/>
            <w:vAlign w:val="center"/>
          </w:tcPr>
          <w:p w14:paraId="2B1A9FA5" w14:textId="498937A5" w:rsidR="00C729D6" w:rsidDel="0049458D" w:rsidRDefault="00CD61BB">
            <w:pPr>
              <w:keepNext/>
              <w:spacing w:before="60" w:after="60"/>
              <w:jc w:val="left"/>
              <w:rPr>
                <w:del w:id="555" w:author="Mela Giulio (RSE)" w:date="2023-08-30T14:48:00Z"/>
                <w:b/>
              </w:rPr>
            </w:pPr>
            <w:del w:id="556" w:author="Mela Giulio (RSE)" w:date="2023-08-30T14:48:00Z">
              <w:r w:rsidDel="0049458D">
                <w:rPr>
                  <w:b/>
                </w:rPr>
                <w:delText>N. protocollo</w:delText>
              </w:r>
            </w:del>
          </w:p>
        </w:tc>
      </w:tr>
      <w:tr w:rsidR="00C729D6" w:rsidDel="0049458D" w14:paraId="21D32A14" w14:textId="7B9A0A54">
        <w:trPr>
          <w:trHeight w:val="221"/>
          <w:del w:id="557" w:author="Mela Giulio (RSE)" w:date="2023-08-30T14:48:00Z"/>
        </w:trPr>
        <w:tc>
          <w:tcPr>
            <w:tcW w:w="992" w:type="dxa"/>
            <w:shd w:val="clear" w:color="auto" w:fill="auto"/>
            <w:vAlign w:val="center"/>
          </w:tcPr>
          <w:p w14:paraId="2BBF0A66" w14:textId="72EC0FF1" w:rsidR="00C729D6" w:rsidDel="0049458D" w:rsidRDefault="00CD61BB">
            <w:pPr>
              <w:keepNext/>
              <w:spacing w:before="60" w:after="60"/>
              <w:jc w:val="left"/>
              <w:rPr>
                <w:del w:id="558" w:author="Mela Giulio (RSE)" w:date="2023-08-30T14:48:00Z"/>
                <w:highlight w:val="yellow"/>
              </w:rPr>
            </w:pPr>
            <w:del w:id="559" w:author="Mela Giulio (RSE)" w:date="2023-08-30T14:48:00Z">
              <w:r w:rsidDel="0049458D">
                <w:rPr>
                  <w:b/>
                  <w:highlight w:val="yellow"/>
                </w:rPr>
                <w:delText>1</w:delText>
              </w:r>
            </w:del>
          </w:p>
        </w:tc>
        <w:tc>
          <w:tcPr>
            <w:tcW w:w="6692" w:type="dxa"/>
            <w:shd w:val="clear" w:color="auto" w:fill="auto"/>
            <w:vAlign w:val="center"/>
          </w:tcPr>
          <w:p w14:paraId="5AFEB9A7" w14:textId="7A38882B" w:rsidR="00C729D6" w:rsidDel="0049458D" w:rsidRDefault="00CD61BB">
            <w:pPr>
              <w:keepNext/>
              <w:spacing w:before="60" w:after="60"/>
              <w:jc w:val="left"/>
              <w:rPr>
                <w:del w:id="560" w:author="Mela Giulio (RSE)" w:date="2023-08-30T14:48:00Z"/>
                <w:highlight w:val="yellow"/>
              </w:rPr>
            </w:pPr>
            <w:del w:id="561" w:author="Mela Giulio (RSE)" w:date="2023-08-30T14:48:00Z">
              <w:r w:rsidDel="0049458D">
                <w:rPr>
                  <w:highlight w:val="yellow"/>
                </w:rPr>
                <w:delText>…</w:delText>
              </w:r>
            </w:del>
          </w:p>
        </w:tc>
        <w:tc>
          <w:tcPr>
            <w:tcW w:w="1439" w:type="dxa"/>
            <w:shd w:val="clear" w:color="auto" w:fill="auto"/>
            <w:vAlign w:val="center"/>
          </w:tcPr>
          <w:p w14:paraId="79252A42" w14:textId="65CCC478" w:rsidR="00C729D6" w:rsidDel="0049458D" w:rsidRDefault="00C729D6">
            <w:pPr>
              <w:keepNext/>
              <w:spacing w:before="60" w:after="60"/>
              <w:jc w:val="left"/>
              <w:rPr>
                <w:del w:id="562" w:author="Mela Giulio (RSE)" w:date="2023-08-30T14:48:00Z"/>
                <w:highlight w:val="yellow"/>
              </w:rPr>
            </w:pPr>
          </w:p>
        </w:tc>
      </w:tr>
      <w:tr w:rsidR="00C729D6" w:rsidDel="0049458D" w14:paraId="3ACB0BA5" w14:textId="6EFAA89B">
        <w:trPr>
          <w:trHeight w:val="221"/>
          <w:del w:id="563" w:author="Mela Giulio (RSE)" w:date="2023-08-30T14:48:00Z"/>
        </w:trPr>
        <w:tc>
          <w:tcPr>
            <w:tcW w:w="992" w:type="dxa"/>
            <w:shd w:val="clear" w:color="auto" w:fill="auto"/>
            <w:vAlign w:val="center"/>
          </w:tcPr>
          <w:p w14:paraId="3D01FDBC" w14:textId="7ADADEDC" w:rsidR="00C729D6" w:rsidDel="0049458D" w:rsidRDefault="00CD61BB">
            <w:pPr>
              <w:keepNext/>
              <w:spacing w:before="60" w:after="60"/>
              <w:jc w:val="left"/>
              <w:rPr>
                <w:del w:id="564" w:author="Mela Giulio (RSE)" w:date="2023-08-30T14:48:00Z"/>
                <w:highlight w:val="yellow"/>
              </w:rPr>
            </w:pPr>
            <w:del w:id="565" w:author="Mela Giulio (RSE)" w:date="2023-08-30T14:48:00Z">
              <w:r w:rsidDel="0049458D">
                <w:rPr>
                  <w:b/>
                  <w:highlight w:val="yellow"/>
                </w:rPr>
                <w:delText>2</w:delText>
              </w:r>
            </w:del>
          </w:p>
        </w:tc>
        <w:tc>
          <w:tcPr>
            <w:tcW w:w="6692" w:type="dxa"/>
            <w:shd w:val="clear" w:color="auto" w:fill="auto"/>
            <w:vAlign w:val="center"/>
          </w:tcPr>
          <w:p w14:paraId="106FDF2E" w14:textId="7C5897AD" w:rsidR="00C729D6" w:rsidDel="0049458D" w:rsidRDefault="00CD61BB">
            <w:pPr>
              <w:keepNext/>
              <w:spacing w:before="60" w:after="60"/>
              <w:jc w:val="left"/>
              <w:rPr>
                <w:del w:id="566" w:author="Mela Giulio (RSE)" w:date="2023-08-30T14:48:00Z"/>
                <w:highlight w:val="yellow"/>
              </w:rPr>
            </w:pPr>
            <w:del w:id="567" w:author="Mela Giulio (RSE)" w:date="2023-08-30T14:48:00Z">
              <w:r w:rsidDel="0049458D">
                <w:rPr>
                  <w:highlight w:val="yellow"/>
                </w:rPr>
                <w:delText>…</w:delText>
              </w:r>
            </w:del>
          </w:p>
        </w:tc>
        <w:tc>
          <w:tcPr>
            <w:tcW w:w="1439" w:type="dxa"/>
            <w:shd w:val="clear" w:color="auto" w:fill="auto"/>
            <w:vAlign w:val="center"/>
          </w:tcPr>
          <w:p w14:paraId="2ED19EEF" w14:textId="6DBFB7CA" w:rsidR="00C729D6" w:rsidDel="0049458D" w:rsidRDefault="00C729D6">
            <w:pPr>
              <w:keepNext/>
              <w:spacing w:before="60" w:after="60"/>
              <w:jc w:val="left"/>
              <w:rPr>
                <w:del w:id="568" w:author="Mela Giulio (RSE)" w:date="2023-08-30T14:48:00Z"/>
                <w:highlight w:val="yellow"/>
              </w:rPr>
            </w:pPr>
          </w:p>
        </w:tc>
      </w:tr>
      <w:tr w:rsidR="00C729D6" w:rsidDel="0049458D" w14:paraId="71F8F1C3" w14:textId="34CD672D">
        <w:trPr>
          <w:trHeight w:val="221"/>
          <w:del w:id="569" w:author="Mela Giulio (RSE)" w:date="2023-08-30T14:48:00Z"/>
        </w:trPr>
        <w:tc>
          <w:tcPr>
            <w:tcW w:w="992" w:type="dxa"/>
            <w:shd w:val="clear" w:color="auto" w:fill="auto"/>
            <w:vAlign w:val="center"/>
          </w:tcPr>
          <w:p w14:paraId="1A8A8419" w14:textId="212335A0" w:rsidR="00C729D6" w:rsidDel="0049458D" w:rsidRDefault="00C729D6">
            <w:pPr>
              <w:keepNext/>
              <w:spacing w:before="60" w:after="60"/>
              <w:jc w:val="left"/>
              <w:rPr>
                <w:del w:id="570" w:author="Mela Giulio (RSE)" w:date="2023-08-30T14:48:00Z"/>
                <w:b/>
                <w:highlight w:val="yellow"/>
              </w:rPr>
            </w:pPr>
          </w:p>
        </w:tc>
        <w:tc>
          <w:tcPr>
            <w:tcW w:w="6692" w:type="dxa"/>
            <w:shd w:val="clear" w:color="auto" w:fill="auto"/>
            <w:vAlign w:val="center"/>
          </w:tcPr>
          <w:p w14:paraId="4EFA6DAD" w14:textId="5ECD0394" w:rsidR="00C729D6" w:rsidDel="0049458D" w:rsidRDefault="00C729D6">
            <w:pPr>
              <w:keepNext/>
              <w:spacing w:before="60" w:after="60"/>
              <w:jc w:val="left"/>
              <w:rPr>
                <w:del w:id="571" w:author="Mela Giulio (RSE)" w:date="2023-08-30T14:48:00Z"/>
                <w:highlight w:val="yellow"/>
              </w:rPr>
            </w:pPr>
          </w:p>
        </w:tc>
        <w:tc>
          <w:tcPr>
            <w:tcW w:w="1439" w:type="dxa"/>
            <w:shd w:val="clear" w:color="auto" w:fill="auto"/>
            <w:vAlign w:val="center"/>
          </w:tcPr>
          <w:p w14:paraId="784E6155" w14:textId="7A0F3767" w:rsidR="00C729D6" w:rsidDel="0049458D" w:rsidRDefault="00C729D6">
            <w:pPr>
              <w:keepNext/>
              <w:spacing w:before="60" w:after="60"/>
              <w:jc w:val="left"/>
              <w:rPr>
                <w:del w:id="572" w:author="Mela Giulio (RSE)" w:date="2023-08-30T14:48:00Z"/>
                <w:highlight w:val="yellow"/>
              </w:rPr>
            </w:pPr>
          </w:p>
        </w:tc>
      </w:tr>
      <w:tr w:rsidR="00C729D6" w:rsidDel="0049458D" w14:paraId="2CE2D4A6" w14:textId="3FB3F0BC">
        <w:trPr>
          <w:trHeight w:val="221"/>
          <w:del w:id="573" w:author="Mela Giulio (RSE)" w:date="2023-08-30T14:48:00Z"/>
        </w:trPr>
        <w:tc>
          <w:tcPr>
            <w:tcW w:w="992" w:type="dxa"/>
            <w:shd w:val="clear" w:color="auto" w:fill="auto"/>
            <w:vAlign w:val="center"/>
          </w:tcPr>
          <w:p w14:paraId="765FB7A7" w14:textId="46FBED75" w:rsidR="00C729D6" w:rsidDel="0049458D" w:rsidRDefault="00C729D6">
            <w:pPr>
              <w:keepNext/>
              <w:spacing w:before="60" w:after="60"/>
              <w:jc w:val="left"/>
              <w:rPr>
                <w:del w:id="574" w:author="Mela Giulio (RSE)" w:date="2023-08-30T14:48:00Z"/>
                <w:b/>
                <w:highlight w:val="yellow"/>
              </w:rPr>
            </w:pPr>
          </w:p>
        </w:tc>
        <w:tc>
          <w:tcPr>
            <w:tcW w:w="6692" w:type="dxa"/>
            <w:shd w:val="clear" w:color="auto" w:fill="auto"/>
            <w:vAlign w:val="center"/>
          </w:tcPr>
          <w:p w14:paraId="51157E93" w14:textId="49D17F9D" w:rsidR="00C729D6" w:rsidDel="0049458D" w:rsidRDefault="00C729D6">
            <w:pPr>
              <w:keepNext/>
              <w:spacing w:before="60" w:after="60"/>
              <w:jc w:val="left"/>
              <w:rPr>
                <w:del w:id="575" w:author="Mela Giulio (RSE)" w:date="2023-08-30T14:48:00Z"/>
                <w:highlight w:val="yellow"/>
              </w:rPr>
            </w:pPr>
          </w:p>
        </w:tc>
        <w:tc>
          <w:tcPr>
            <w:tcW w:w="1439" w:type="dxa"/>
            <w:shd w:val="clear" w:color="auto" w:fill="auto"/>
            <w:vAlign w:val="center"/>
          </w:tcPr>
          <w:p w14:paraId="40A59F73" w14:textId="05198946" w:rsidR="00C729D6" w:rsidDel="0049458D" w:rsidRDefault="00C729D6">
            <w:pPr>
              <w:keepNext/>
              <w:spacing w:before="60" w:after="60"/>
              <w:jc w:val="left"/>
              <w:rPr>
                <w:del w:id="576" w:author="Mela Giulio (RSE)" w:date="2023-08-30T14:48:00Z"/>
                <w:highlight w:val="yellow"/>
              </w:rPr>
            </w:pPr>
          </w:p>
        </w:tc>
      </w:tr>
      <w:tr w:rsidR="00C729D6" w:rsidDel="0049458D" w14:paraId="5E222335" w14:textId="31D65CB8">
        <w:trPr>
          <w:trHeight w:val="221"/>
          <w:del w:id="577" w:author="Mela Giulio (RSE)" w:date="2023-08-30T14:48:00Z"/>
        </w:trPr>
        <w:tc>
          <w:tcPr>
            <w:tcW w:w="992" w:type="dxa"/>
            <w:shd w:val="clear" w:color="auto" w:fill="auto"/>
            <w:vAlign w:val="center"/>
          </w:tcPr>
          <w:p w14:paraId="15049DED" w14:textId="75273FE0" w:rsidR="00C729D6" w:rsidDel="0049458D" w:rsidRDefault="00C729D6">
            <w:pPr>
              <w:keepNext/>
              <w:spacing w:before="60" w:after="60"/>
              <w:jc w:val="left"/>
              <w:rPr>
                <w:del w:id="578" w:author="Mela Giulio (RSE)" w:date="2023-08-30T14:48:00Z"/>
                <w:b/>
                <w:highlight w:val="yellow"/>
              </w:rPr>
            </w:pPr>
          </w:p>
        </w:tc>
        <w:tc>
          <w:tcPr>
            <w:tcW w:w="6692" w:type="dxa"/>
            <w:shd w:val="clear" w:color="auto" w:fill="auto"/>
            <w:vAlign w:val="center"/>
          </w:tcPr>
          <w:p w14:paraId="6D2B5AB9" w14:textId="7DCA5D92" w:rsidR="00C729D6" w:rsidDel="0049458D" w:rsidRDefault="00C729D6">
            <w:pPr>
              <w:keepNext/>
              <w:spacing w:before="60" w:after="60"/>
              <w:jc w:val="left"/>
              <w:rPr>
                <w:del w:id="579" w:author="Mela Giulio (RSE)" w:date="2023-08-30T14:48:00Z"/>
                <w:highlight w:val="yellow"/>
              </w:rPr>
            </w:pPr>
          </w:p>
        </w:tc>
        <w:tc>
          <w:tcPr>
            <w:tcW w:w="1439" w:type="dxa"/>
            <w:shd w:val="clear" w:color="auto" w:fill="auto"/>
            <w:vAlign w:val="center"/>
          </w:tcPr>
          <w:p w14:paraId="33444BF1" w14:textId="5774AB24" w:rsidR="00C729D6" w:rsidDel="0049458D" w:rsidRDefault="00C729D6">
            <w:pPr>
              <w:keepNext/>
              <w:spacing w:before="60" w:after="60"/>
              <w:jc w:val="left"/>
              <w:rPr>
                <w:del w:id="580" w:author="Mela Giulio (RSE)" w:date="2023-08-30T14:48:00Z"/>
                <w:highlight w:val="yellow"/>
              </w:rPr>
            </w:pPr>
          </w:p>
        </w:tc>
      </w:tr>
    </w:tbl>
    <w:p w14:paraId="5EAD8D1B" w14:textId="77777777" w:rsidR="00C729D6" w:rsidRDefault="00C729D6">
      <w:pPr>
        <w:rPr>
          <w:highlight w:val="yellow"/>
        </w:rPr>
      </w:pPr>
    </w:p>
    <w:sectPr w:rsidR="00C729D6">
      <w:headerReference w:type="default" r:id="rId81"/>
      <w:type w:val="continuous"/>
      <w:pgSz w:w="11906" w:h="16838"/>
      <w:pgMar w:top="2948" w:right="1134" w:bottom="1134" w:left="1134" w:header="425"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 w:author="Molocchi Andrea (RSE)" w:date="2023-08-28T11:16:00Z" w:initials="MA(">
    <w:p w14:paraId="6428501F" w14:textId="0FA29A47" w:rsidR="004A2640" w:rsidRDefault="004A2640">
      <w:pPr>
        <w:pStyle w:val="Testocommento"/>
      </w:pPr>
      <w:r>
        <w:rPr>
          <w:rStyle w:val="Rimandocommento"/>
        </w:rPr>
        <w:annotationRef/>
      </w:r>
      <w:bookmarkStart w:id="200" w:name="_Hlk144114279"/>
      <w:r>
        <w:t>Suggerirei di omettere dalla figura 4.4 i dati relativi a:</w:t>
      </w:r>
    </w:p>
    <w:p w14:paraId="649BAC4B" w14:textId="79E0DF4D" w:rsidR="004A2640" w:rsidRDefault="00FB77F6">
      <w:pPr>
        <w:pStyle w:val="Testocommento"/>
      </w:pPr>
      <w:r>
        <w:t>-</w:t>
      </w:r>
      <w:r w:rsidR="004A2640">
        <w:t>margine operativo lordo</w:t>
      </w:r>
    </w:p>
    <w:p w14:paraId="2E994D30" w14:textId="35911050" w:rsidR="004A2640" w:rsidRDefault="00FB77F6">
      <w:pPr>
        <w:pStyle w:val="Testocommento"/>
      </w:pPr>
      <w:r>
        <w:t>-</w:t>
      </w:r>
      <w:r w:rsidR="004A2640">
        <w:t>risultato netto di gestione (prima e dopo imposte)</w:t>
      </w:r>
    </w:p>
    <w:bookmarkEnd w:id="200"/>
  </w:comment>
  <w:comment w:id="202" w:author="Molocchi Andrea (RSE)" w:date="2023-08-28T11:14:00Z" w:initials="MA(">
    <w:p w14:paraId="505AC43F" w14:textId="461ABC65" w:rsidR="004A2640" w:rsidRDefault="004A2640">
      <w:pPr>
        <w:pStyle w:val="Testocommento"/>
      </w:pPr>
      <w:r>
        <w:rPr>
          <w:rStyle w:val="Rimandocommento"/>
        </w:rPr>
        <w:annotationRef/>
      </w:r>
      <w:r>
        <w:t xml:space="preserve">La frase sembra inutile, non è piegata né corredata da dati. </w:t>
      </w:r>
    </w:p>
  </w:comment>
  <w:comment w:id="217" w:author="RSE S.p.a" w:date="2023-07-20T11:17:00Z" w:initials="MA(">
    <w:p w14:paraId="39465664" w14:textId="0060D0CE" w:rsidR="0076694E" w:rsidRDefault="0076694E" w:rsidP="0076694E">
      <w:pPr>
        <w:pStyle w:val="Testocommento"/>
      </w:pPr>
      <w:r>
        <w:rPr>
          <w:rStyle w:val="Rimandocommento"/>
          <w:rFonts w:eastAsia="Arial"/>
        </w:rPr>
        <w:annotationRef/>
      </w:r>
      <w:bookmarkStart w:id="218" w:name="_Hlk144114153"/>
      <w:r w:rsidR="004A2640">
        <w:t>Cancellerei le informazioni sensibili, compresa la formula del RNG che non è essenziale per la ricerca.</w:t>
      </w:r>
      <w:bookmarkEnd w:id="218"/>
    </w:p>
  </w:comment>
  <w:comment w:id="225" w:author="Molocchi Andrea (RSE)" w:date="2023-08-28T11:46:00Z" w:initials="MA(">
    <w:p w14:paraId="7A7EEF2D" w14:textId="790F157C" w:rsidR="004D36BA" w:rsidRDefault="004D36BA" w:rsidP="004D36BA">
      <w:pPr>
        <w:pStyle w:val="FirstParagraph"/>
      </w:pPr>
      <w:r>
        <w:rPr>
          <w:rStyle w:val="Rimandocommento"/>
        </w:rPr>
        <w:annotationRef/>
      </w:r>
      <w:r>
        <w:t>Da quanto riferito da Renato nel corso di formazione, i consumi finali sono endogeni rispetto ai salari. Questo spiega la scarsa differenza fra effetti type 1 e type 2 (incrementi del monte salari dovuti all’occupazione diretta e indiretta attivata dalla gigafactory). Suggerirei il seguente testo:</w:t>
      </w:r>
    </w:p>
    <w:p w14:paraId="52E7FC62" w14:textId="34ECC644" w:rsidR="004D36BA" w:rsidRDefault="004D36BA" w:rsidP="004D36BA">
      <w:pPr>
        <w:pStyle w:val="FirstParagraph"/>
      </w:pPr>
      <w:r>
        <w:t>Il modello SUT può essere può essere risolto in due modi: considerando i consumi finali come variabile esogena (</w:t>
      </w:r>
      <w:r>
        <w:rPr>
          <w:i/>
          <w:iCs/>
        </w:rPr>
        <w:t>type 1</w:t>
      </w:r>
      <w:r>
        <w:t>) o endogena rispetto agli incrementi occupazionali e del monte salari in tutti i settori (</w:t>
      </w:r>
      <w:r>
        <w:rPr>
          <w:i/>
          <w:iCs/>
        </w:rPr>
        <w:t>type 2</w:t>
      </w:r>
      <w:r>
        <w:t>) e, quindi, determinato dalla struttura dei redditi da lavoro dell’economia oggetto di studio e della propensione al risparmio/consumo delle varie fasce di reddito.</w:t>
      </w:r>
      <w:r>
        <w:rPr>
          <w:rStyle w:val="Rimandocommento"/>
          <w:rFonts w:ascii="Times New Roman" w:hAnsi="Times New Roman"/>
        </w:rPr>
        <w:annotationRef/>
      </w:r>
    </w:p>
    <w:p w14:paraId="03BBF409" w14:textId="28CA2EFE" w:rsidR="004D36BA" w:rsidRDefault="004D36BA">
      <w:pPr>
        <w:pStyle w:val="Testocommento"/>
      </w:pPr>
    </w:p>
  </w:comment>
  <w:comment w:id="226" w:author="Mela Giulio (RSE)" w:date="2023-08-30T14:39:00Z" w:initials="MG(">
    <w:p w14:paraId="6A00CD39" w14:textId="3D218EA1" w:rsidR="004770F1" w:rsidRDefault="004770F1">
      <w:pPr>
        <w:pStyle w:val="Testocommento"/>
      </w:pPr>
      <w:r>
        <w:rPr>
          <w:rStyle w:val="Rimandocommento"/>
        </w:rPr>
        <w:annotationRef/>
      </w:r>
      <w:r>
        <w:t>Perfetto.</w:t>
      </w:r>
    </w:p>
  </w:comment>
  <w:comment w:id="237" w:author="Molocchi Andrea (RSE)" w:date="2023-08-28T12:43:00Z" w:initials="MA(">
    <w:p w14:paraId="53FAF074" w14:textId="61BC9DBD" w:rsidR="00270596" w:rsidRDefault="00270596">
      <w:pPr>
        <w:pStyle w:val="Testocommento"/>
      </w:pPr>
      <w:r>
        <w:rPr>
          <w:rStyle w:val="Rimandocommento"/>
        </w:rPr>
        <w:annotationRef/>
      </w:r>
      <w:r>
        <w:t>Toglierei gli investimenti, perché sono la variabile di input</w:t>
      </w:r>
    </w:p>
  </w:comment>
  <w:comment w:id="257" w:author="Molocchi Andrea (RSE)" w:date="2023-08-28T12:07:00Z" w:initials="MA(">
    <w:p w14:paraId="38C8DC0B" w14:textId="2F845977" w:rsidR="00A804DD" w:rsidRDefault="00A804DD">
      <w:pPr>
        <w:pStyle w:val="Testocommento"/>
      </w:pPr>
      <w:r>
        <w:rPr>
          <w:rStyle w:val="Rimandocommento"/>
        </w:rPr>
        <w:annotationRef/>
      </w:r>
      <w:r w:rsidR="002A20ED">
        <w:t>Toglierei endogeno: l</w:t>
      </w:r>
      <w:r>
        <w:t xml:space="preserve">o shock è esogeno per definizione, </w:t>
      </w:r>
      <w:r w:rsidR="002A20ED">
        <w:t xml:space="preserve">mentre è endogeno </w:t>
      </w:r>
      <w:r>
        <w:t>il modello o una variabile del modello</w:t>
      </w:r>
      <w:r w:rsidR="002A20ED">
        <w:t>.</w:t>
      </w:r>
    </w:p>
  </w:comment>
  <w:comment w:id="263" w:author="Molocchi Andrea (RSE)" w:date="2023-08-28T12:47:00Z" w:initials="MA(">
    <w:p w14:paraId="4D9BE72D" w14:textId="2AF2C559" w:rsidR="00910A03" w:rsidRDefault="00910A03">
      <w:pPr>
        <w:pStyle w:val="Testocommento"/>
      </w:pPr>
      <w:r>
        <w:rPr>
          <w:rStyle w:val="Rimandocommento"/>
        </w:rPr>
        <w:annotationRef/>
      </w:r>
      <w:r>
        <w:t>Perché non il PIL, che hai preso come esempio?</w:t>
      </w:r>
    </w:p>
  </w:comment>
  <w:comment w:id="264" w:author="Mela Giulio (RSE)" w:date="2023-08-30T14:40:00Z" w:initials="MG(">
    <w:p w14:paraId="76B36CD9" w14:textId="11EA5981" w:rsidR="004770F1" w:rsidRDefault="004770F1">
      <w:pPr>
        <w:pStyle w:val="Testocommento"/>
      </w:pPr>
      <w:r>
        <w:rPr>
          <w:rStyle w:val="Rimandocommento"/>
        </w:rPr>
        <w:annotationRef/>
      </w:r>
      <w:r>
        <w:t>PIL = output</w:t>
      </w:r>
    </w:p>
  </w:comment>
  <w:comment w:id="267" w:author="Molocchi Andrea (RSE)" w:date="2023-08-28T12:34:00Z" w:initials="MA(">
    <w:p w14:paraId="127613B5" w14:textId="0B7F07E7" w:rsidR="002A20ED" w:rsidRDefault="002A20ED">
      <w:pPr>
        <w:pStyle w:val="Testocommento"/>
      </w:pPr>
      <w:r>
        <w:rPr>
          <w:rStyle w:val="Rimandocommento"/>
        </w:rPr>
        <w:annotationRef/>
      </w:r>
      <w:r>
        <w:t>Vedi commento sotto</w:t>
      </w:r>
    </w:p>
  </w:comment>
  <w:comment w:id="268" w:author="Mela Giulio (RSE)" w:date="2023-08-30T14:40:00Z" w:initials="MG(">
    <w:p w14:paraId="509FC87D" w14:textId="118EFCAA" w:rsidR="004770F1" w:rsidRDefault="004770F1">
      <w:pPr>
        <w:pStyle w:val="Testocommento"/>
      </w:pPr>
      <w:r>
        <w:rPr>
          <w:rStyle w:val="Rimandocommento"/>
        </w:rPr>
        <w:annotationRef/>
      </w:r>
      <w:r>
        <w:t>È la stessa cosa, ma per evitare confusione ho cambiato</w:t>
      </w:r>
    </w:p>
  </w:comment>
  <w:comment w:id="273" w:author="Molocchi Andrea (RSE)" w:date="2023-08-28T12:15:00Z" w:initials="MA(">
    <w:p w14:paraId="2B3A5413" w14:textId="1DDD5E59" w:rsidR="00DE520F" w:rsidRDefault="00A804DD">
      <w:pPr>
        <w:pStyle w:val="Testocommento"/>
      </w:pPr>
      <w:r>
        <w:rPr>
          <w:rStyle w:val="Rimandocommento"/>
        </w:rPr>
        <w:annotationRef/>
      </w:r>
      <w:r w:rsidR="00DE520F">
        <w:t xml:space="preserve">Ci sono alcune cose che non mi sono chiare nella scelta dell’indicatore e nel termine </w:t>
      </w:r>
      <w:r w:rsidR="002A20ED">
        <w:t>“</w:t>
      </w:r>
      <w:r w:rsidR="00DE520F">
        <w:t>output to output</w:t>
      </w:r>
      <w:r w:rsidR="002A20ED">
        <w:t>”</w:t>
      </w:r>
      <w:r w:rsidR="00DE520F">
        <w:t xml:space="preserve">: </w:t>
      </w:r>
    </w:p>
    <w:p w14:paraId="45282616" w14:textId="153F26BB" w:rsidR="00DE520F" w:rsidRDefault="00DE520F" w:rsidP="00DE520F">
      <w:pPr>
        <w:pStyle w:val="Testocommento"/>
        <w:numPr>
          <w:ilvl w:val="0"/>
          <w:numId w:val="37"/>
        </w:numPr>
      </w:pPr>
      <w:r>
        <w:t xml:space="preserve"> </w:t>
      </w:r>
      <w:r w:rsidR="002A20ED">
        <w:t>d</w:t>
      </w:r>
      <w:r>
        <w:t xml:space="preserve">i solito il moltiplicatore di riferimento è quello relativo all’effetto dello shock sul PIL nazionale (o sul valore aggiunto di settore), variabile più ristretta rispetto al valore della produzione (output) </w:t>
      </w:r>
    </w:p>
    <w:p w14:paraId="0B079977" w14:textId="77777777" w:rsidR="00A804DD" w:rsidRDefault="00DE520F" w:rsidP="00DE520F">
      <w:pPr>
        <w:pStyle w:val="Testocommento"/>
        <w:numPr>
          <w:ilvl w:val="0"/>
          <w:numId w:val="37"/>
        </w:numPr>
      </w:pPr>
      <w:r>
        <w:t>nel caso dell’investimento iniziale, lo shock è nella domanda finale di beni d’investimento (</w:t>
      </w:r>
      <w:r w:rsidR="00270596">
        <w:t>moltiplicatori dell’output rispetto all’investimento iniziale</w:t>
      </w:r>
      <w:r w:rsidR="002A20ED">
        <w:t>)</w:t>
      </w:r>
      <w:r>
        <w:t xml:space="preserve"> </w:t>
      </w:r>
    </w:p>
    <w:p w14:paraId="19E4486B" w14:textId="0BCF1B35" w:rsidR="00910A03" w:rsidRDefault="00910A03" w:rsidP="00DE520F">
      <w:pPr>
        <w:pStyle w:val="Testocommento"/>
        <w:numPr>
          <w:ilvl w:val="0"/>
          <w:numId w:val="37"/>
        </w:numPr>
      </w:pPr>
      <w:r>
        <w:t xml:space="preserve"> </w:t>
      </w:r>
      <w:r w:rsidR="0030693F">
        <w:t>se non erro</w:t>
      </w:r>
      <w:r>
        <w:t xml:space="preserve">, la somma dei moltiplicatori dell’output </w:t>
      </w:r>
      <w:r w:rsidR="0030693F">
        <w:t>per tutti i settori</w:t>
      </w:r>
      <w:r>
        <w:t xml:space="preserve"> dovrebbe darti 884 (figura 5.1) / 508 (shock)= 1,74</w:t>
      </w:r>
      <w:r w:rsidR="0030693F">
        <w:t>, ovvero 1740 ogni 1000 euro</w:t>
      </w:r>
    </w:p>
  </w:comment>
  <w:comment w:id="274" w:author="Mela Giulio (RSE)" w:date="2023-08-30T14:41:00Z" w:initials="MG(">
    <w:p w14:paraId="5438E814" w14:textId="0F8E403A" w:rsidR="004770F1" w:rsidRDefault="004770F1">
      <w:pPr>
        <w:pStyle w:val="Testocommento"/>
      </w:pPr>
      <w:r>
        <w:rPr>
          <w:rStyle w:val="Rimandocommento"/>
        </w:rPr>
        <w:annotationRef/>
      </w:r>
      <w:r>
        <w:t>Modificata didascalia. La somma dei moltiplicatori dee tornare per definizione visto che l’ho calcolata dividendo gli impatti settoriali per l’investimento iniziale</w:t>
      </w:r>
    </w:p>
  </w:comment>
  <w:comment w:id="285" w:author="Molocchi Andrea (RSE)" w:date="2023-08-28T12:56:00Z" w:initials="MA(">
    <w:p w14:paraId="67E915C3" w14:textId="3B8EC242" w:rsidR="0030693F" w:rsidRDefault="0030693F">
      <w:pPr>
        <w:pStyle w:val="Testocommento"/>
      </w:pPr>
      <w:r>
        <w:rPr>
          <w:rStyle w:val="Rimandocommento"/>
        </w:rPr>
        <w:annotationRef/>
      </w:r>
      <w:r>
        <w:t>La somma dei moltiplicatori dell’output settoriale rispetto alla produzione della fabbrica dovrebbe darti:</w:t>
      </w:r>
    </w:p>
    <w:p w14:paraId="57E26546" w14:textId="636F90BD" w:rsidR="0030693F" w:rsidRDefault="0030693F">
      <w:pPr>
        <w:pStyle w:val="Testocommento"/>
      </w:pPr>
      <w:r>
        <w:t>1527 (figura 5.2) / 1060 = 1,44 ovvero 1440 ogni 1000 euro</w:t>
      </w:r>
    </w:p>
  </w:comment>
  <w:comment w:id="286" w:author="Mela Giulio (RSE)" w:date="2023-08-30T14:44:00Z" w:initials="MG(">
    <w:p w14:paraId="6C61D0E3" w14:textId="619574FD" w:rsidR="004770F1" w:rsidRDefault="004770F1">
      <w:pPr>
        <w:pStyle w:val="Testocommento"/>
      </w:pPr>
      <w:r>
        <w:rPr>
          <w:rStyle w:val="Rimandocommento"/>
        </w:rPr>
        <w:annotationRef/>
      </w:r>
      <w:r>
        <w:t>Torna pefettamente</w:t>
      </w:r>
    </w:p>
  </w:comment>
  <w:comment w:id="289" w:author="Molocchi Andrea (RSE)" w:date="2023-08-28T13:03:00Z" w:initials="MA(">
    <w:p w14:paraId="497C8EA6" w14:textId="1E2E8DF2" w:rsidR="00505A4A" w:rsidRDefault="0030693F" w:rsidP="00505A4A">
      <w:pPr>
        <w:pStyle w:val="Testocommento"/>
      </w:pPr>
      <w:r>
        <w:rPr>
          <w:rStyle w:val="Rimandocommento"/>
        </w:rPr>
        <w:annotationRef/>
      </w:r>
      <w:r w:rsidR="00505A4A">
        <w:t xml:space="preserve">Verificare che sia effettivamente un valore annuo, perché il moltiplicatore calcolato con investimento 508 restituisce gli ULA sommati nei due anni </w:t>
      </w:r>
    </w:p>
  </w:comment>
  <w:comment w:id="290" w:author="Mela Giulio (RSE)" w:date="2023-08-30T14:47:00Z" w:initials="MG(">
    <w:p w14:paraId="7CE879D6" w14:textId="7A5F7BB5" w:rsidR="0049458D" w:rsidRDefault="0049458D">
      <w:pPr>
        <w:pStyle w:val="Testocommento"/>
      </w:pPr>
      <w:r>
        <w:rPr>
          <w:rStyle w:val="Rimandocommento"/>
        </w:rPr>
        <w:annotationRef/>
      </w:r>
      <w:r>
        <w:t>Confermo</w:t>
      </w:r>
    </w:p>
  </w:comment>
  <w:comment w:id="316" w:author="Molocchi Andrea (RSE)" w:date="2023-08-28T13:25:00Z" w:initials="MA(">
    <w:p w14:paraId="59270706" w14:textId="213778DB" w:rsidR="00DB67B5" w:rsidRDefault="00DB67B5">
      <w:pPr>
        <w:pStyle w:val="Testocommento"/>
      </w:pPr>
      <w:r>
        <w:rPr>
          <w:rStyle w:val="Rimandocommento"/>
        </w:rPr>
        <w:annotationRef/>
      </w:r>
      <w:r>
        <w:t>Toglierei perché confonde le idee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994D30" w15:done="0"/>
  <w15:commentEx w15:paraId="505AC43F" w15:done="0"/>
  <w15:commentEx w15:paraId="39465664" w15:done="1"/>
  <w15:commentEx w15:paraId="03BBF409" w15:done="1"/>
  <w15:commentEx w15:paraId="6A00CD39" w15:paraIdParent="03BBF409" w15:done="1"/>
  <w15:commentEx w15:paraId="53FAF074" w15:done="1"/>
  <w15:commentEx w15:paraId="38C8DC0B" w15:done="1"/>
  <w15:commentEx w15:paraId="4D9BE72D" w15:done="1"/>
  <w15:commentEx w15:paraId="76B36CD9" w15:paraIdParent="4D9BE72D" w15:done="1"/>
  <w15:commentEx w15:paraId="127613B5" w15:done="0"/>
  <w15:commentEx w15:paraId="509FC87D" w15:paraIdParent="127613B5" w15:done="0"/>
  <w15:commentEx w15:paraId="19E4486B" w15:done="1"/>
  <w15:commentEx w15:paraId="5438E814" w15:paraIdParent="19E4486B" w15:done="1"/>
  <w15:commentEx w15:paraId="57E26546" w15:done="1"/>
  <w15:commentEx w15:paraId="6C61D0E3" w15:paraIdParent="57E26546" w15:done="1"/>
  <w15:commentEx w15:paraId="497C8EA6" w15:done="1"/>
  <w15:commentEx w15:paraId="7CE879D6" w15:paraIdParent="497C8EA6" w15:done="1"/>
  <w15:commentEx w15:paraId="592707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70083" w16cex:dateUtc="2023-08-28T09:16:00Z"/>
  <w16cex:commentExtensible w16cex:durableId="28970029" w16cex:dateUtc="2023-08-28T09:14:00Z"/>
  <w16cex:commentExtensible w16cex:durableId="2874C745" w16cex:dateUtc="2023-08-02T10:15:00Z"/>
  <w16cex:commentExtensible w16cex:durableId="289707B2" w16cex:dateUtc="2023-08-28T09:46:00Z"/>
  <w16cex:commentExtensible w16cex:durableId="2899D31B" w16cex:dateUtc="2023-08-30T12:39:00Z"/>
  <w16cex:commentExtensible w16cex:durableId="289714E3" w16cex:dateUtc="2023-08-28T10:43:00Z"/>
  <w16cex:commentExtensible w16cex:durableId="28970C70" w16cex:dateUtc="2023-08-28T10:07:00Z"/>
  <w16cex:commentExtensible w16cex:durableId="289715CD" w16cex:dateUtc="2023-08-28T10:47:00Z"/>
  <w16cex:commentExtensible w16cex:durableId="2899D341" w16cex:dateUtc="2023-08-30T12:40:00Z"/>
  <w16cex:commentExtensible w16cex:durableId="289712CB" w16cex:dateUtc="2023-08-28T10:34:00Z"/>
  <w16cex:commentExtensible w16cex:durableId="2899D356" w16cex:dateUtc="2023-08-30T12:40:00Z"/>
  <w16cex:commentExtensible w16cex:durableId="28970E53" w16cex:dateUtc="2023-08-28T10:15:00Z"/>
  <w16cex:commentExtensible w16cex:durableId="2899D38B" w16cex:dateUtc="2023-08-30T12:41:00Z"/>
  <w16cex:commentExtensible w16cex:durableId="2897181A" w16cex:dateUtc="2023-08-28T10:56:00Z"/>
  <w16cex:commentExtensible w16cex:durableId="2899D44C" w16cex:dateUtc="2023-08-30T12:44:00Z"/>
  <w16cex:commentExtensible w16cex:durableId="28971999" w16cex:dateUtc="2023-08-28T11:03:00Z"/>
  <w16cex:commentExtensible w16cex:durableId="2899D4F2" w16cex:dateUtc="2023-08-30T12:47:00Z"/>
  <w16cex:commentExtensible w16cex:durableId="28971EAC" w16cex:dateUtc="2023-08-28T1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994D30" w16cid:durableId="28970083"/>
  <w16cid:commentId w16cid:paraId="505AC43F" w16cid:durableId="28970029"/>
  <w16cid:commentId w16cid:paraId="39465664" w16cid:durableId="2874C745"/>
  <w16cid:commentId w16cid:paraId="03BBF409" w16cid:durableId="289707B2"/>
  <w16cid:commentId w16cid:paraId="6A00CD39" w16cid:durableId="2899D31B"/>
  <w16cid:commentId w16cid:paraId="53FAF074" w16cid:durableId="289714E3"/>
  <w16cid:commentId w16cid:paraId="38C8DC0B" w16cid:durableId="28970C70"/>
  <w16cid:commentId w16cid:paraId="4D9BE72D" w16cid:durableId="289715CD"/>
  <w16cid:commentId w16cid:paraId="76B36CD9" w16cid:durableId="2899D341"/>
  <w16cid:commentId w16cid:paraId="127613B5" w16cid:durableId="289712CB"/>
  <w16cid:commentId w16cid:paraId="509FC87D" w16cid:durableId="2899D356"/>
  <w16cid:commentId w16cid:paraId="19E4486B" w16cid:durableId="28970E53"/>
  <w16cid:commentId w16cid:paraId="5438E814" w16cid:durableId="2899D38B"/>
  <w16cid:commentId w16cid:paraId="57E26546" w16cid:durableId="2897181A"/>
  <w16cid:commentId w16cid:paraId="6C61D0E3" w16cid:durableId="2899D44C"/>
  <w16cid:commentId w16cid:paraId="497C8EA6" w16cid:durableId="28971999"/>
  <w16cid:commentId w16cid:paraId="7CE879D6" w16cid:durableId="2899D4F2"/>
  <w16cid:commentId w16cid:paraId="59270706" w16cid:durableId="28971E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22194" w14:textId="77777777" w:rsidR="00194B77" w:rsidRDefault="00194B77">
      <w:r>
        <w:separator/>
      </w:r>
    </w:p>
  </w:endnote>
  <w:endnote w:type="continuationSeparator" w:id="0">
    <w:p w14:paraId="01E2BC4B" w14:textId="77777777" w:rsidR="00194B77" w:rsidRDefault="00194B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64A04" w14:textId="77777777" w:rsidR="00C729D6" w:rsidRDefault="00C729D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09" w:type="dxa"/>
      <w:tblLayout w:type="fixed"/>
      <w:tblCellMar>
        <w:left w:w="70" w:type="dxa"/>
        <w:right w:w="70" w:type="dxa"/>
      </w:tblCellMar>
      <w:tblLook w:val="0000" w:firstRow="0" w:lastRow="0" w:firstColumn="0" w:lastColumn="0" w:noHBand="0" w:noVBand="0"/>
    </w:tblPr>
    <w:tblGrid>
      <w:gridCol w:w="8080"/>
      <w:gridCol w:w="1629"/>
    </w:tblGrid>
    <w:tr w:rsidR="00C729D6" w14:paraId="7F7BE22B" w14:textId="77777777">
      <w:trPr>
        <w:cantSplit/>
        <w:trHeight w:val="1200"/>
      </w:trPr>
      <w:tc>
        <w:tcPr>
          <w:tcW w:w="8080" w:type="dxa"/>
          <w:tcBorders>
            <w:bottom w:val="nil"/>
          </w:tcBorders>
          <w:vAlign w:val="center"/>
        </w:tcPr>
        <w:p w14:paraId="5DD7A015" w14:textId="77777777" w:rsidR="00C729D6" w:rsidRDefault="00CD61BB">
          <w:pPr>
            <w:pStyle w:val="XcoverRSE"/>
            <w:rPr>
              <w:rFonts w:ascii="Corbel" w:hAnsi="Corbel"/>
              <w:color w:val="7F7F7F"/>
              <w:sz w:val="20"/>
            </w:rPr>
          </w:pPr>
          <w:r>
            <w:rPr>
              <w:rFonts w:ascii="Corbel" w:hAnsi="Corbel"/>
              <w:color w:val="7F7F7F"/>
              <w:sz w:val="20"/>
            </w:rPr>
            <w:t>Ricerca sul Sistema Energetico – RSE S.p.A.</w:t>
          </w:r>
        </w:p>
        <w:p w14:paraId="34252F6E" w14:textId="77777777" w:rsidR="00C729D6" w:rsidRDefault="00CD61BB">
          <w:pPr>
            <w:pStyle w:val="XcoverRSE"/>
            <w:spacing w:before="40" w:after="40"/>
            <w:rPr>
              <w:rFonts w:ascii="Corbel" w:hAnsi="Corbel"/>
              <w:b w:val="0"/>
              <w:bCs/>
              <w:color w:val="7F7F7F"/>
              <w:sz w:val="14"/>
              <w:szCs w:val="14"/>
            </w:rPr>
          </w:pPr>
          <w:r>
            <w:rPr>
              <w:rFonts w:ascii="Corbel" w:hAnsi="Corbel"/>
              <w:b w:val="0"/>
              <w:bCs/>
              <w:color w:val="7F7F7F"/>
              <w:sz w:val="14"/>
              <w:szCs w:val="14"/>
            </w:rPr>
            <w:t>Società con unico socio soggetta alla direzione e al coordinamento di GSE S.p.A.  -  Sede Legale - 20134 Milano - Via R. Rubattino, 54</w:t>
          </w:r>
        </w:p>
        <w:p w14:paraId="119954B9" w14:textId="77777777" w:rsidR="00C729D6" w:rsidRDefault="00CD61BB">
          <w:pPr>
            <w:pStyle w:val="XcoverRSE"/>
            <w:rPr>
              <w:rFonts w:ascii="Corbel" w:hAnsi="Corbel"/>
              <w:b w:val="0"/>
              <w:bCs/>
              <w:color w:val="7F7F7F"/>
              <w:sz w:val="14"/>
              <w:szCs w:val="14"/>
            </w:rPr>
          </w:pPr>
          <w:r>
            <w:rPr>
              <w:rFonts w:ascii="Corbel" w:hAnsi="Corbel"/>
              <w:b w:val="0"/>
              <w:bCs/>
              <w:color w:val="7F7F7F"/>
              <w:sz w:val="14"/>
              <w:szCs w:val="14"/>
            </w:rPr>
            <w:t>Tel. +39 023992.1 - Fax +39 023992.5370 - PEC rse@legalmail.it</w:t>
          </w:r>
        </w:p>
        <w:p w14:paraId="4253F4CE" w14:textId="77777777" w:rsidR="00C729D6" w:rsidRDefault="00CD61BB">
          <w:pPr>
            <w:pStyle w:val="XcoverRSE"/>
            <w:rPr>
              <w:rFonts w:ascii="Corbel" w:hAnsi="Corbel"/>
              <w:b w:val="0"/>
              <w:bCs/>
              <w:color w:val="7F7F7F"/>
              <w:sz w:val="14"/>
              <w:szCs w:val="14"/>
            </w:rPr>
          </w:pPr>
          <w:r>
            <w:rPr>
              <w:rFonts w:ascii="Corbel" w:hAnsi="Corbel"/>
              <w:b w:val="0"/>
              <w:bCs/>
              <w:color w:val="7F7F7F"/>
              <w:sz w:val="14"/>
              <w:szCs w:val="14"/>
            </w:rPr>
            <w:t>Reg. Imprese di Milano, P.IVA e C.F. 05058230961</w:t>
          </w:r>
        </w:p>
        <w:p w14:paraId="29E35423" w14:textId="77777777" w:rsidR="00C729D6" w:rsidRDefault="00CD61BB">
          <w:pPr>
            <w:pStyle w:val="XcoverRSE"/>
          </w:pPr>
          <w:r>
            <w:rPr>
              <w:rFonts w:ascii="Corbel" w:hAnsi="Corbel"/>
              <w:b w:val="0"/>
              <w:bCs/>
              <w:color w:val="7F7F7F"/>
              <w:spacing w:val="-2"/>
              <w:sz w:val="14"/>
              <w:szCs w:val="14"/>
            </w:rPr>
            <w:t xml:space="preserve">R.E.A. di Milano n. 1793295 – </w:t>
          </w:r>
          <w:r>
            <w:rPr>
              <w:rFonts w:ascii="Corbel" w:hAnsi="Corbel"/>
              <w:b w:val="0"/>
              <w:bCs/>
              <w:color w:val="7F7F7F"/>
              <w:sz w:val="14"/>
              <w:szCs w:val="14"/>
            </w:rPr>
            <w:t xml:space="preserve">Cap. </w:t>
          </w:r>
          <w:proofErr w:type="spellStart"/>
          <w:r>
            <w:rPr>
              <w:rFonts w:ascii="Corbel" w:hAnsi="Corbel"/>
              <w:b w:val="0"/>
              <w:bCs/>
              <w:color w:val="7F7F7F"/>
              <w:sz w:val="14"/>
              <w:szCs w:val="14"/>
            </w:rPr>
            <w:t>Soc</w:t>
          </w:r>
          <w:proofErr w:type="spellEnd"/>
          <w:r>
            <w:rPr>
              <w:rFonts w:ascii="Corbel" w:hAnsi="Corbel"/>
              <w:b w:val="0"/>
              <w:bCs/>
              <w:color w:val="7F7F7F"/>
              <w:sz w:val="14"/>
              <w:szCs w:val="14"/>
            </w:rPr>
            <w:t xml:space="preserve">. € 1.100.000 </w:t>
          </w:r>
          <w:proofErr w:type="spellStart"/>
          <w:r>
            <w:rPr>
              <w:rFonts w:ascii="Corbel" w:hAnsi="Corbel"/>
              <w:b w:val="0"/>
              <w:bCs/>
              <w:color w:val="7F7F7F"/>
              <w:sz w:val="14"/>
              <w:szCs w:val="14"/>
            </w:rPr>
            <w:t>i.v</w:t>
          </w:r>
          <w:proofErr w:type="spellEnd"/>
          <w:r>
            <w:rPr>
              <w:rFonts w:ascii="Corbel" w:hAnsi="Corbel"/>
              <w:b w:val="0"/>
              <w:bCs/>
              <w:color w:val="7F7F7F"/>
              <w:sz w:val="14"/>
              <w:szCs w:val="14"/>
            </w:rPr>
            <w:t>.</w:t>
          </w:r>
        </w:p>
      </w:tc>
      <w:tc>
        <w:tcPr>
          <w:tcW w:w="1629" w:type="dxa"/>
        </w:tcPr>
        <w:p w14:paraId="111F7944" w14:textId="77777777" w:rsidR="00C729D6" w:rsidRDefault="00CD61BB">
          <w:pPr>
            <w:spacing w:before="480"/>
            <w:jc w:val="right"/>
            <w:rPr>
              <w:rFonts w:eastAsia="Arial" w:cs="Arial"/>
              <w:bCs/>
              <w:color w:val="7F7F7F"/>
              <w:sz w:val="14"/>
              <w:szCs w:val="14"/>
            </w:rPr>
          </w:pPr>
          <w:r>
            <w:rPr>
              <w:rFonts w:eastAsia="Arial" w:cs="Arial"/>
              <w:bCs/>
              <w:color w:val="7F7F7F"/>
              <w:sz w:val="14"/>
              <w:szCs w:val="14"/>
            </w:rPr>
            <w:t>[</w:t>
          </w:r>
          <w:r>
            <w:rPr>
              <w:rFonts w:eastAsia="Arial" w:cs="Arial"/>
              <w:bCs/>
              <w:color w:val="7F7F7F"/>
              <w:sz w:val="14"/>
              <w:szCs w:val="14"/>
            </w:rPr>
            <w:fldChar w:fldCharType="begin"/>
          </w:r>
          <w:r>
            <w:rPr>
              <w:rFonts w:eastAsia="Arial" w:cs="Arial"/>
              <w:bCs/>
              <w:color w:val="7F7F7F"/>
              <w:sz w:val="14"/>
              <w:szCs w:val="14"/>
            </w:rPr>
            <w:instrText xml:space="preserve"> DOCVARIABLE  CodiceModello  \* MERGEFORMAT </w:instrText>
          </w:r>
          <w:r>
            <w:rPr>
              <w:rFonts w:eastAsia="Arial" w:cs="Arial"/>
              <w:bCs/>
              <w:color w:val="7F7F7F"/>
              <w:sz w:val="14"/>
              <w:szCs w:val="14"/>
            </w:rPr>
            <w:fldChar w:fldCharType="separate"/>
          </w:r>
          <w:r>
            <w:rPr>
              <w:rFonts w:eastAsia="Arial" w:cs="Arial"/>
              <w:bCs/>
              <w:color w:val="7F7F7F"/>
              <w:sz w:val="14"/>
              <w:szCs w:val="14"/>
            </w:rPr>
            <w:t>Mod. RARDS v.14</w:t>
          </w:r>
          <w:r>
            <w:rPr>
              <w:rFonts w:eastAsia="Arial" w:cs="Arial"/>
              <w:bCs/>
              <w:color w:val="7F7F7F"/>
              <w:sz w:val="14"/>
              <w:szCs w:val="14"/>
            </w:rPr>
            <w:fldChar w:fldCharType="end"/>
          </w:r>
          <w:r>
            <w:rPr>
              <w:rFonts w:eastAsia="Arial" w:cs="Arial"/>
              <w:bCs/>
              <w:color w:val="7F7F7F"/>
              <w:sz w:val="14"/>
              <w:szCs w:val="14"/>
            </w:rPr>
            <w:t>]</w:t>
          </w:r>
        </w:p>
      </w:tc>
    </w:tr>
  </w:tbl>
  <w:p w14:paraId="4EA07BDD" w14:textId="77777777" w:rsidR="00C729D6" w:rsidRDefault="00C729D6">
    <w:pPr>
      <w:tabs>
        <w:tab w:val="left" w:pos="1700"/>
        <w:tab w:val="left" w:pos="3685"/>
        <w:tab w:val="left" w:pos="5782"/>
        <w:tab w:val="left" w:pos="7936"/>
      </w:tabs>
      <w:suppressAutoHyphens/>
      <w:spacing w:line="192" w:lineRule="auto"/>
      <w:ind w:right="-70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38983" w14:textId="77777777" w:rsidR="00C729D6" w:rsidRDefault="00CD61BB">
    <w:pPr>
      <w:pStyle w:val="Pidipagina"/>
      <w:tabs>
        <w:tab w:val="clear" w:pos="4819"/>
        <w:tab w:val="clear" w:pos="9638"/>
        <w:tab w:val="left" w:pos="1225"/>
      </w:tabs>
    </w:pPr>
    <w:r>
      <w:rPr>
        <w:bCs/>
        <w:i/>
        <w:noProof/>
        <w:color w:val="22A047"/>
        <w:sz w:val="28"/>
      </w:rPr>
      <w:drawing>
        <wp:anchor distT="0" distB="0" distL="114300" distR="114300" simplePos="0" relativeHeight="6144" behindDoc="0" locked="0" layoutInCell="1" allowOverlap="1" wp14:anchorId="3399F91D" wp14:editId="34F69E02">
          <wp:simplePos x="0" y="0"/>
          <wp:positionH relativeFrom="column">
            <wp:posOffset>5085334</wp:posOffset>
          </wp:positionH>
          <wp:positionV relativeFrom="page">
            <wp:posOffset>8941943</wp:posOffset>
          </wp:positionV>
          <wp:extent cx="1054735" cy="737870"/>
          <wp:effectExtent l="0" t="0" r="0" b="5080"/>
          <wp:wrapNone/>
          <wp:docPr id="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54735" cy="737870"/>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06745" w14:textId="77777777" w:rsidR="00C729D6" w:rsidRDefault="00C729D6">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FEE1D" w14:textId="77777777" w:rsidR="00C729D6" w:rsidRDefault="00CD61BB">
    <w:pPr>
      <w:pStyle w:val="Pidipagina"/>
      <w:tabs>
        <w:tab w:val="clear" w:pos="4819"/>
        <w:tab w:val="clear" w:pos="9638"/>
        <w:tab w:val="left" w:pos="1225"/>
      </w:tabs>
      <w:rPr>
        <w:noProof/>
      </w:rPr>
    </w:pPr>
    <w:r>
      <w:rPr>
        <w:noProof/>
      </w:rPr>
      <w:drawing>
        <wp:anchor distT="0" distB="0" distL="114300" distR="114300" simplePos="0" relativeHeight="4096" behindDoc="1" locked="0" layoutInCell="1" allowOverlap="1" wp14:anchorId="3C7D28D6" wp14:editId="28947E39">
          <wp:simplePos x="0" y="0"/>
          <wp:positionH relativeFrom="column">
            <wp:posOffset>-908685</wp:posOffset>
          </wp:positionH>
          <wp:positionV relativeFrom="paragraph">
            <wp:posOffset>-436245</wp:posOffset>
          </wp:positionV>
          <wp:extent cx="7634606" cy="895350"/>
          <wp:effectExtent l="0" t="0" r="0" b="0"/>
          <wp:wrapNone/>
          <wp:docPr id="10" name="Immagine 14" descr="Pi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
                  <a:srcRect/>
                  <a:stretch>
                    <a:fillRect/>
                  </a:stretch>
                </pic:blipFill>
                <pic:spPr bwMode="auto">
                  <a:xfrm>
                    <a:off x="0" y="0"/>
                    <a:ext cx="7634606" cy="895350"/>
                  </a:xfrm>
                  <a:prstGeom prst="rect">
                    <a:avLst/>
                  </a:prstGeom>
                </pic:spPr>
              </pic:pic>
            </a:graphicData>
          </a:graphic>
        </wp:anchor>
      </w:drawing>
    </w:r>
  </w:p>
  <w:p w14:paraId="0B6ECE5E" w14:textId="77777777" w:rsidR="00C729D6" w:rsidRDefault="00C729D6">
    <w:pPr>
      <w:pStyle w:val="Pidipagina"/>
      <w:tabs>
        <w:tab w:val="clear" w:pos="4819"/>
        <w:tab w:val="clear" w:pos="9638"/>
        <w:tab w:val="left" w:pos="122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4E37E" w14:textId="77777777" w:rsidR="00194B77" w:rsidRDefault="00194B77">
      <w:r>
        <w:separator/>
      </w:r>
    </w:p>
  </w:footnote>
  <w:footnote w:type="continuationSeparator" w:id="0">
    <w:p w14:paraId="6318A5FF" w14:textId="77777777" w:rsidR="00194B77" w:rsidRDefault="00194B77">
      <w:r>
        <w:continuationSeparator/>
      </w:r>
    </w:p>
  </w:footnote>
  <w:footnote w:type="continuationNotice" w:id="1">
    <w:p w14:paraId="2D056DAF" w14:textId="77777777" w:rsidR="00194B77" w:rsidRDefault="00194B77"/>
  </w:footnote>
  <w:footnote w:id="2">
    <w:p w14:paraId="5A6CFEA9" w14:textId="77777777" w:rsidR="0076694E" w:rsidRDefault="0076694E" w:rsidP="0076694E">
      <w:pPr>
        <w:pStyle w:val="Testonotaapidipagina"/>
      </w:pPr>
      <w:r>
        <w:rPr>
          <w:rStyle w:val="Rimandonotaapidipagina"/>
          <w:rFonts w:eastAsia="Arial"/>
        </w:rPr>
        <w:footnoteRef/>
      </w:r>
      <w:r>
        <w:t xml:space="preserve"> La rassegna riguarda solo gli stabilimenti di produzione di celle per batterie e non include necessariamente né le fasi iniziali del ciclo di produzione delle batterie (componenti e loro materiali), né la fase finale di assemblaggio delle celle in pacchi batteria. In questo senso, il rapporto afferma che l’analisi di regressione sui dati disponibili potrebbe aver sottostimato l’effetto occupazionale diretto dell’intero ciclo di produzione delle batterie.</w:t>
      </w:r>
    </w:p>
  </w:footnote>
  <w:footnote w:id="3">
    <w:p w14:paraId="22728C69" w14:textId="77777777" w:rsidR="0076694E" w:rsidRDefault="0076694E" w:rsidP="0076694E">
      <w:pPr>
        <w:pStyle w:val="Testonotaapidipagina"/>
      </w:pPr>
      <w:r>
        <w:rPr>
          <w:rStyle w:val="Rimandonotaapidipagina"/>
          <w:rFonts w:eastAsia="Arial"/>
        </w:rPr>
        <w:footnoteRef/>
      </w:r>
      <w:r>
        <w:t xml:space="preserve"> È interessante considerare la ripartizione della stima di 1300 addetti relativa all’impianto NPE da 13 GWh in Germania (circa 100 addetti/GWh): 900 operai su 4 turni nello stabilimento; 200 impiegati per amministrazione, fornitori e vendite; 200 ricercatori per R&amp;S.</w:t>
      </w:r>
    </w:p>
  </w:footnote>
  <w:footnote w:id="4">
    <w:p w14:paraId="1F816B04" w14:textId="77777777" w:rsidR="0076694E" w:rsidRDefault="0076694E" w:rsidP="0076694E">
      <w:pPr>
        <w:pStyle w:val="Testonotaapidipagina"/>
      </w:pPr>
      <w:r>
        <w:rPr>
          <w:rStyle w:val="Rimandonotaapidipagina"/>
          <w:rFonts w:eastAsia="Arial"/>
        </w:rPr>
        <w:footnoteRef/>
      </w:r>
      <w:r>
        <w:t xml:space="preserve"> La stima non tiene conto della disomogeneità dei dati dovuta alla diversità dei processi del ciclo coperti da ogni stabilimento (la forchetta potrebbe essere più rappresentativa delle diverse situazioni reali). Nell’ambito della ricerca questo tema richiede di stabilire con trasparenza le funzioni produttive dell’impianto oggetto della simulazione degli effetti economici e occupazionali.</w:t>
      </w:r>
    </w:p>
  </w:footnote>
  <w:footnote w:id="5">
    <w:p w14:paraId="42F34E3F" w14:textId="77777777" w:rsidR="0076694E" w:rsidRPr="004770F1" w:rsidRDefault="0076694E" w:rsidP="0076694E">
      <w:pPr>
        <w:pStyle w:val="Testonotaapidipagina"/>
        <w:rPr>
          <w:rPrChange w:id="167" w:author="Mela Giulio (RSE)" w:date="2023-08-30T14:37:00Z">
            <w:rPr>
              <w:lang w:val="en-GB"/>
            </w:rPr>
          </w:rPrChange>
        </w:rPr>
      </w:pPr>
      <w:r>
        <w:rPr>
          <w:rStyle w:val="Rimandonotaapidipagina"/>
          <w:rFonts w:eastAsia="Arial"/>
        </w:rPr>
        <w:footnoteRef/>
      </w:r>
      <w:r w:rsidRPr="004770F1">
        <w:rPr>
          <w:rPrChange w:id="168" w:author="Mela Giulio (RSE)" w:date="2023-08-30T14:37:00Z">
            <w:rPr>
              <w:lang w:val="en-GB"/>
            </w:rPr>
          </w:rPrChange>
        </w:rPr>
        <w:t xml:space="preserve"> Average exchange rate of 1.1304 USD</w:t>
      </w:r>
    </w:p>
  </w:footnote>
  <w:footnote w:id="6">
    <w:p w14:paraId="24BC32AB" w14:textId="78F4BAB9" w:rsidR="0076694E" w:rsidRDefault="0076694E" w:rsidP="0076694E">
      <w:pPr>
        <w:pStyle w:val="Testonotaapidipagina"/>
      </w:pPr>
      <w:r>
        <w:rPr>
          <w:rStyle w:val="Rimandonotaapidipagina"/>
          <w:rFonts w:eastAsia="Arial"/>
        </w:rPr>
        <w:footnoteRef/>
      </w:r>
      <w:r>
        <w:t xml:space="preserve"> L’energia necessaria alla produzione di una batteria è quasi 500 volte la capacità di accumulo di energia della batteria stessa, occorrerebbero quindi almeno 500 ricariche della batteria per ammortizzare l’energia spesa nella sua produzione. L’indicatore di consumo in rapporto alla capacità non è pienamente rappresentativo dell’efficienza energetica in fase di produzione; quest’ultima dipende anche dalla durata (cicli di ricarica) e produttività della batteria (energia prodotta mediante ricarica nell’arco di vita).</w:t>
      </w:r>
    </w:p>
  </w:footnote>
  <w:footnote w:id="7">
    <w:p w14:paraId="62F0841D" w14:textId="77777777" w:rsidR="0076694E" w:rsidRDefault="0076694E" w:rsidP="0076694E">
      <w:pPr>
        <w:pStyle w:val="Testonotaapidipagina"/>
      </w:pPr>
      <w:r>
        <w:rPr>
          <w:rStyle w:val="Rimandonotaapidipagina"/>
          <w:rFonts w:eastAsia="Arial"/>
        </w:rPr>
        <w:footnoteRef/>
      </w:r>
      <w:r>
        <w:t xml:space="preserve"> Si tratta di una federazione di associazioni della Rep. Ceca che promuovono la ricerca e l’innovazione tecnologica  nel settore energetico.</w:t>
      </w:r>
    </w:p>
  </w:footnote>
  <w:footnote w:id="8">
    <w:p w14:paraId="40093D01" w14:textId="77777777" w:rsidR="0076694E" w:rsidRDefault="0076694E" w:rsidP="0076694E">
      <w:pPr>
        <w:pStyle w:val="Testonotaapidipagina"/>
      </w:pPr>
      <w:r>
        <w:rPr>
          <w:rStyle w:val="Rimandonotaapidipagina"/>
          <w:rFonts w:eastAsia="Arial"/>
        </w:rPr>
        <w:footnoteRef/>
      </w:r>
      <w:r>
        <w:t xml:space="preserve"> Si assume che con l’usura della batteria, una volta raggiunta una perdita di efficienza energetica del 20%, le batterie sia utilizzata o come componente di un grande accumulo stazionario per la gestione della flessibilità della rete o come batteria per l’accumulo di energia da fonte solare nel residenziale. </w:t>
      </w:r>
    </w:p>
  </w:footnote>
  <w:footnote w:id="9">
    <w:p w14:paraId="3D761B7E" w14:textId="77777777" w:rsidR="0076694E" w:rsidRDefault="0076694E" w:rsidP="0076694E">
      <w:pPr>
        <w:pStyle w:val="Testonotaapidipagina"/>
      </w:pPr>
      <w:r>
        <w:rPr>
          <w:rStyle w:val="Rimandonotaapidipagina"/>
          <w:rFonts w:eastAsia="Arial"/>
        </w:rPr>
        <w:footnoteRef/>
      </w:r>
      <w:r>
        <w:t xml:space="preserve"> Rapportato alla capacità produttiva dell’impianto, si ottiene un indice di 37,5 kWh di energia elettrica consumata per kWh di capacità della batteria, equivalenti pressappoco a 75 kWh di energia primaria per kWh di capacità (rendimento del 50%). Questo valore è notevolmente inferiore rispetto alla stima del JRC 2017 </w:t>
      </w:r>
      <w:sdt>
        <w:sdtPr>
          <w:id w:val="-1502349223"/>
          <w:citation/>
        </w:sdtPr>
        <w:sdtContent>
          <w:r>
            <w:fldChar w:fldCharType="begin"/>
          </w:r>
          <w:r>
            <w:instrText xml:space="preserve"> CITATION Ste17 \l 1040 </w:instrText>
          </w:r>
          <w:r>
            <w:fldChar w:fldCharType="separate"/>
          </w:r>
          <w:r>
            <w:rPr>
              <w:noProof/>
            </w:rPr>
            <w:t>[1]</w:t>
          </w:r>
          <w:r>
            <w:fldChar w:fldCharType="end"/>
          </w:r>
        </w:sdtContent>
      </w:sdt>
      <w:r>
        <w:t xml:space="preserve"> di 500 kWh di energia primaria per kWh</w:t>
      </w:r>
      <w:r>
        <w:rPr>
          <w:vertAlign w:val="subscript"/>
        </w:rPr>
        <w:t>c</w:t>
      </w:r>
      <w:r>
        <w:t>. (fra i due, quello JRC sembra eccessivo).</w:t>
      </w:r>
    </w:p>
  </w:footnote>
  <w:footnote w:id="10">
    <w:p w14:paraId="7709793A" w14:textId="77777777" w:rsidR="0076694E" w:rsidRDefault="0076694E" w:rsidP="0076694E">
      <w:pPr>
        <w:pStyle w:val="Testonotaapidipagina"/>
      </w:pPr>
      <w:r>
        <w:rPr>
          <w:rStyle w:val="Rimandonotaapidipagina"/>
          <w:rFonts w:eastAsia="Arial"/>
        </w:rPr>
        <w:footnoteRef/>
      </w:r>
      <w:r>
        <w:t xml:space="preserve"> Non sono esplicitate le ipotesi di produzione domestica dei materiali della batteria, litio incluso.</w:t>
      </w:r>
    </w:p>
  </w:footnote>
  <w:footnote w:id="11">
    <w:p w14:paraId="417C98B6" w14:textId="77777777" w:rsidR="0076694E" w:rsidRDefault="0076694E" w:rsidP="0076694E">
      <w:pPr>
        <w:pStyle w:val="Testonotaapidipagina"/>
      </w:pPr>
      <w:r>
        <w:rPr>
          <w:rStyle w:val="Rimandonotaapidipagina"/>
          <w:rFonts w:eastAsia="Arial"/>
        </w:rPr>
        <w:footnoteRef/>
      </w:r>
      <w:r>
        <w:t xml:space="preserve"> La valutazione economica dello studio ha preso come riferimento l’anno 2020. I valori in euro sono stati calcolati al tasso di cambio 1 euro = 26,4663 </w:t>
      </w:r>
      <w:r>
        <w:rPr>
          <w:lang w:eastAsia="en-GB"/>
        </w:rPr>
        <w:t>Kč</w:t>
      </w:r>
      <w:r>
        <w:t xml:space="preserve"> (tasso medio 2020) (https://www.exchangerates.org.uk/EUR-CZK-spot-exchange-rates-history-2020.html).</w:t>
      </w:r>
    </w:p>
  </w:footnote>
  <w:footnote w:id="12">
    <w:p w14:paraId="63FB54A8" w14:textId="77777777" w:rsidR="0076694E" w:rsidRDefault="0076694E" w:rsidP="0076694E">
      <w:pPr>
        <w:pStyle w:val="Testonotaapidipagina"/>
      </w:pPr>
      <w:r>
        <w:rPr>
          <w:rStyle w:val="Rimandonotaapidipagina"/>
          <w:rFonts w:eastAsia="Arial"/>
        </w:rPr>
        <w:footnoteRef/>
      </w:r>
      <w:r>
        <w:t xml:space="preserve"> Questo risultato potrebbe essere dovuto alla difficoltà di specificare, nella modellizzazione input-output dell’economia ceca, le caratteristiche di attivazione del settore estrattivo attraverso i materiali che caratterizzano le batterie agli ioni di litio (i dati disponibili riflettono l’attivazione di tale settore da parte della produzione di batterie convenzionali, al piombo). </w:t>
      </w:r>
    </w:p>
  </w:footnote>
  <w:footnote w:id="13">
    <w:p w14:paraId="3BEBA95E" w14:textId="77777777" w:rsidR="0076694E" w:rsidRDefault="0076694E" w:rsidP="0076694E">
      <w:pPr>
        <w:pStyle w:val="Testonotaapidipagina"/>
      </w:pPr>
      <w:r>
        <w:rPr>
          <w:rStyle w:val="Rimandonotaapidipagina"/>
          <w:rFonts w:eastAsia="Arial"/>
        </w:rPr>
        <w:footnoteRef/>
      </w:r>
      <w:r>
        <w:t xml:space="preserve"> Cfr. Eurostat: https://ec.europa.eu/eurostat/statistics-explained/index.php?title=Wages_and_labour_costs</w:t>
      </w:r>
    </w:p>
  </w:footnote>
  <w:footnote w:id="14">
    <w:p w14:paraId="5ACD4A0C" w14:textId="77777777" w:rsidR="0076694E" w:rsidRDefault="0076694E" w:rsidP="0076694E">
      <w:pPr>
        <w:pStyle w:val="Testonotaapidipagina"/>
      </w:pPr>
      <w:r>
        <w:rPr>
          <w:rStyle w:val="Rimandonotaapidipagina"/>
          <w:rFonts w:eastAsia="Arial"/>
        </w:rPr>
        <w:footnoteRef/>
      </w:r>
      <w:r>
        <w:t xml:space="preserve"> Per dare un’idea, un container di grandi dimensioni (40 feet) può contenere 14 moduli di batterie da 70 kWh, con una capacità nominale di quasi un 1 MWh.</w:t>
      </w:r>
    </w:p>
  </w:footnote>
  <w:footnote w:id="15">
    <w:p w14:paraId="109E9277" w14:textId="77777777" w:rsidR="0076694E" w:rsidRDefault="0076694E" w:rsidP="0076694E">
      <w:pPr>
        <w:pStyle w:val="Testonotaapidipagina"/>
      </w:pPr>
      <w:r>
        <w:rPr>
          <w:rStyle w:val="Rimandonotaapidipagina"/>
          <w:rFonts w:eastAsia="Arial"/>
        </w:rPr>
        <w:footnoteRef/>
      </w:r>
      <w:r>
        <w:t xml:space="preserve"> 42,8 euro/kWh (358,5 milioni di CAPEX / 8500 MWh di capacità).</w:t>
      </w:r>
    </w:p>
  </w:footnote>
  <w:footnote w:id="16">
    <w:p w14:paraId="2E65AC7C" w14:textId="77777777" w:rsidR="0076694E" w:rsidRDefault="0076694E" w:rsidP="0076694E">
      <w:pPr>
        <w:pStyle w:val="Testonotaapidipagina"/>
      </w:pPr>
      <w:r>
        <w:rPr>
          <w:rStyle w:val="Rimandonotaapidipagina"/>
          <w:rFonts w:eastAsia="Arial"/>
        </w:rPr>
        <w:footnoteRef/>
      </w:r>
      <w:r>
        <w:t xml:space="preserve"> La spinta alla riduzione del prezzo (che si contrappone al recente incremento delle materie prime) è dovuta all'arrivo delle batterie </w:t>
      </w:r>
      <w:r>
        <w:rPr>
          <w:rStyle w:val="Enfasigrassetto"/>
        </w:rPr>
        <w:t>LiFePO4</w:t>
      </w:r>
      <w:r>
        <w:rPr>
          <w:b/>
          <w:bCs/>
        </w:rPr>
        <w:t xml:space="preserve"> </w:t>
      </w:r>
      <w:r>
        <w:t xml:space="preserve">(litio – ferro – fosfato) e alla </w:t>
      </w:r>
      <w:r>
        <w:rPr>
          <w:rStyle w:val="Enfasigrassetto"/>
        </w:rPr>
        <w:t>costante riduzione della percentuale di cobalto nelle batterie NMC</w:t>
      </w:r>
      <w:r>
        <w:t xml:space="preserve"> (nichel – manganese – cobalto), che ne ha diminuito, negli anni, il loro costo di produzione.</w:t>
      </w:r>
    </w:p>
  </w:footnote>
  <w:footnote w:id="17">
    <w:p w14:paraId="0D96CEF1" w14:textId="77777777" w:rsidR="0076694E" w:rsidRDefault="0076694E" w:rsidP="0076694E">
      <w:pPr>
        <w:pStyle w:val="Testonotaapidipagina"/>
      </w:pPr>
      <w:r>
        <w:rPr>
          <w:rStyle w:val="Rimandonotaapidipagina"/>
          <w:rFonts w:eastAsia="Arial"/>
        </w:rPr>
        <w:footnoteRef/>
      </w:r>
      <w:r>
        <w:t xml:space="preserve"> Valutazione di un operatore di settore anonimo.</w:t>
      </w:r>
    </w:p>
  </w:footnote>
  <w:footnote w:id="18">
    <w:p w14:paraId="6D8DA85F" w14:textId="77777777" w:rsidR="0076694E" w:rsidRDefault="0076694E" w:rsidP="0076694E">
      <w:pPr>
        <w:pStyle w:val="Testonotaapidipagina"/>
      </w:pPr>
      <w:r>
        <w:rPr>
          <w:rStyle w:val="Rimandonotaapidipagina"/>
          <w:rFonts w:eastAsia="Arial"/>
        </w:rPr>
        <w:footnoteRef/>
      </w:r>
      <w:r>
        <w:t xml:space="preserve"> Cfr par. 2.2.</w:t>
      </w:r>
    </w:p>
  </w:footnote>
  <w:footnote w:id="19">
    <w:p w14:paraId="6E8146E2" w14:textId="77777777" w:rsidR="0076694E" w:rsidRDefault="0076694E" w:rsidP="0076694E">
      <w:pPr>
        <w:pStyle w:val="Testonotaapidipagina"/>
      </w:pPr>
      <w:r>
        <w:rPr>
          <w:rStyle w:val="Rimandonotaapidipagina"/>
          <w:rFonts w:eastAsia="Arial"/>
        </w:rPr>
        <w:footnoteRef/>
      </w:r>
      <w:r>
        <w:t xml:space="preserve"> Nel confronto con i dati di progetto di un operatore nazionale anonimo, il valore assunto per l’impianto pilota è leggermente superiore.</w:t>
      </w:r>
    </w:p>
  </w:footnote>
  <w:footnote w:id="20">
    <w:p w14:paraId="70894E66" w14:textId="77777777" w:rsidR="0076694E" w:rsidRDefault="0076694E" w:rsidP="0076694E">
      <w:pPr>
        <w:pStyle w:val="Testonotaapidipagina"/>
      </w:pPr>
      <w:r>
        <w:rPr>
          <w:rStyle w:val="Rimandonotaapidipagina"/>
          <w:rFonts w:eastAsia="Arial"/>
        </w:rPr>
        <w:footnoteRef/>
      </w:r>
      <w:r>
        <w:t xml:space="preserve"> Evoluzione dei modelli Input/Output che permettono di tener conto in maniera approfondita degli scambi di beni e servizi da parte dei vari agenti economici.</w:t>
      </w:r>
    </w:p>
  </w:footnote>
  <w:footnote w:id="21">
    <w:p w14:paraId="5E919A76" w14:textId="77777777" w:rsidR="0076694E" w:rsidRDefault="0076694E" w:rsidP="0076694E">
      <w:pPr>
        <w:pStyle w:val="Testonotaapidipagina"/>
      </w:pPr>
      <w:r>
        <w:rPr>
          <w:rStyle w:val="Rimandonotaapidipagina"/>
          <w:rFonts w:eastAsia="Arial"/>
        </w:rPr>
        <w:footnoteRef/>
      </w:r>
      <w:r>
        <w:t xml:space="preserve"> </w:t>
      </w:r>
      <w:hyperlink r:id="rId1" w:anchor=":~:text=L'ULA%20rappresenta%20la%20quantit%C3%A0,che%20svolgono%20un%20doppio%20lavoro." w:history="1">
        <w:r>
          <w:rPr>
            <w:rStyle w:val="Collegamentoipertestuale"/>
          </w:rPr>
          <w:t>Definizione di ULA fornita dal Dizionario di Economia e Finanza Treccani</w:t>
        </w:r>
      </w:hyperlink>
    </w:p>
  </w:footnote>
  <w:footnote w:id="22">
    <w:p w14:paraId="12DF8101" w14:textId="77777777" w:rsidR="0076694E" w:rsidRDefault="0076694E" w:rsidP="0076694E">
      <w:pPr>
        <w:pStyle w:val="Testonotaapidipagina"/>
      </w:pPr>
      <w:r>
        <w:rPr>
          <w:rStyle w:val="Rimandonotaapidipagina"/>
          <w:rFonts w:eastAsia="Arial"/>
        </w:rPr>
        <w:footnoteRef/>
      </w:r>
      <w:r>
        <w:t xml:space="preserve"> La matrice identità o matrice identica è una matrice quadrata i cui elementi della diagonale principale sono costituiti da </w:t>
      </w:r>
      <m:oMath>
        <m:r>
          <w:rPr>
            <w:rFonts w:ascii="Cambria Math" w:hAnsi="Cambria Math"/>
          </w:rPr>
          <m:t>1</m:t>
        </m:r>
      </m:oMath>
      <w:r>
        <w:t xml:space="preserve"> e tutti gli altri elementi da </w:t>
      </w:r>
      <m:oMath>
        <m:r>
          <w:rPr>
            <w:rFonts w:ascii="Cambria Math" w:hAnsi="Cambria Math"/>
          </w:rPr>
          <m:t>0</m:t>
        </m:r>
      </m:oMath>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D336" w14:textId="77777777" w:rsidR="00C729D6" w:rsidRDefault="00CD61BB">
    <w:pPr>
      <w:framePr w:dropCap="none" w:lines="1" w:wrap="around" w:vAnchor="text" w:hAnchor="margin" w:xAlign="right"/>
    </w:pPr>
    <w:r>
      <w:fldChar w:fldCharType="begin"/>
    </w:r>
    <w:r>
      <w:instrText xml:space="preserve">PAGE  </w:instrText>
    </w:r>
    <w:r>
      <w:fldChar w:fldCharType="separate"/>
    </w:r>
    <w:r>
      <w:rPr>
        <w:noProof/>
      </w:rPr>
      <w:t>3</w:t>
    </w:r>
    <w:r>
      <w:fldChar w:fldCharType="end"/>
    </w:r>
  </w:p>
  <w:p w14:paraId="6C3884E6" w14:textId="77777777" w:rsidR="00C729D6" w:rsidRDefault="00C729D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AC5A" w14:textId="77777777" w:rsidR="00C729D6" w:rsidRDefault="00CD61BB">
    <w:r>
      <w:rPr>
        <w:noProof/>
      </w:rPr>
      <w:drawing>
        <wp:anchor distT="0" distB="0" distL="114300" distR="114300" simplePos="0" relativeHeight="7168" behindDoc="0" locked="0" layoutInCell="1" allowOverlap="1" wp14:anchorId="129D8BCE" wp14:editId="4109259E">
          <wp:simplePos x="0" y="0"/>
          <wp:positionH relativeFrom="column">
            <wp:posOffset>-725678</wp:posOffset>
          </wp:positionH>
          <wp:positionV relativeFrom="page">
            <wp:posOffset>0</wp:posOffset>
          </wp:positionV>
          <wp:extent cx="3204845" cy="1257935"/>
          <wp:effectExtent l="0" t="0" r="0" b="0"/>
          <wp:wrapNone/>
          <wp:docPr id="14"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04845" cy="1257935"/>
                  </a:xfrm>
                  <a:prstGeom prst="rect">
                    <a:avLst/>
                  </a:prstGeom>
                </pic:spPr>
              </pic:pic>
            </a:graphicData>
          </a:graphic>
        </wp:anchor>
      </w:drawing>
    </w:r>
  </w:p>
  <w:tbl>
    <w:tblPr>
      <w:tblStyle w:val="Grigliatabella"/>
      <w:tblW w:w="9776" w:type="dxa"/>
      <w:tblLook w:val="04A0" w:firstRow="1" w:lastRow="0" w:firstColumn="1" w:lastColumn="0" w:noHBand="0" w:noVBand="1"/>
    </w:tblPr>
    <w:tblGrid>
      <w:gridCol w:w="3209"/>
      <w:gridCol w:w="3590"/>
      <w:gridCol w:w="2977"/>
    </w:tblGrid>
    <w:tr w:rsidR="00C729D6" w14:paraId="347DCA99" w14:textId="77777777">
      <w:trPr>
        <w:trHeight w:val="426"/>
      </w:trPr>
      <w:tc>
        <w:tcPr>
          <w:tcW w:w="3209" w:type="dxa"/>
          <w:tcBorders>
            <w:right w:val="nil"/>
          </w:tcBorders>
          <w:vAlign w:val="bottom"/>
        </w:tcPr>
        <w:p w14:paraId="7207B8D5" w14:textId="77777777" w:rsidR="00C729D6" w:rsidRDefault="00C729D6">
          <w:pPr>
            <w:jc w:val="right"/>
          </w:pPr>
        </w:p>
      </w:tc>
      <w:tc>
        <w:tcPr>
          <w:tcW w:w="3590" w:type="dxa"/>
          <w:tcBorders>
            <w:top w:val="nil"/>
            <w:left w:val="nil"/>
            <w:bottom w:val="nil"/>
            <w:right w:val="nil"/>
          </w:tcBorders>
          <w:vAlign w:val="bottom"/>
        </w:tcPr>
        <w:p w14:paraId="2D4AAFCD" w14:textId="77777777" w:rsidR="00C729D6" w:rsidRDefault="00CD61BB">
          <w:pPr>
            <w:jc w:val="right"/>
          </w:pPr>
          <w:r>
            <w:t xml:space="preserve">Rapporto n. </w:t>
          </w:r>
          <w:fldSimple w:instr=" DOCVARIABLE  Protocollo  \* MERGEFORMAT ">
            <w:r>
              <w:t>23007423</w:t>
            </w:r>
          </w:fldSimple>
        </w:p>
      </w:tc>
      <w:tc>
        <w:tcPr>
          <w:tcW w:w="2977" w:type="dxa"/>
          <w:tcBorders>
            <w:top w:val="nil"/>
            <w:left w:val="nil"/>
            <w:bottom w:val="nil"/>
            <w:right w:val="nil"/>
          </w:tcBorders>
          <w:vAlign w:val="bottom"/>
        </w:tcPr>
        <w:p w14:paraId="25471F05" w14:textId="77777777" w:rsidR="00C729D6" w:rsidRDefault="00CD61BB">
          <w:pPr>
            <w:jc w:val="right"/>
          </w:pPr>
          <w:r>
            <w:t xml:space="preserve">Pag. </w:t>
          </w:r>
          <w:r>
            <w:fldChar w:fldCharType="begin"/>
          </w:r>
          <w:r>
            <w:instrText xml:space="preserve"> PAGE </w:instrText>
          </w:r>
          <w:r>
            <w:fldChar w:fldCharType="separate"/>
          </w:r>
          <w:r>
            <w:t>2</w:t>
          </w:r>
          <w:r>
            <w:fldChar w:fldCharType="end"/>
          </w:r>
          <w:r>
            <w:t>/</w:t>
          </w:r>
          <w:fldSimple w:instr=" NUMPAGES  \* MERGEFORMAT ">
            <w:r>
              <w:t>17</w:t>
            </w:r>
          </w:fldSimple>
        </w:p>
      </w:tc>
    </w:tr>
  </w:tbl>
  <w:p w14:paraId="58D229DF" w14:textId="77777777" w:rsidR="00C729D6" w:rsidRDefault="00C729D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9C192" w14:textId="77777777" w:rsidR="00C729D6" w:rsidRDefault="00CD61BB">
    <w:r>
      <w:rPr>
        <w:noProof/>
      </w:rPr>
      <w:drawing>
        <wp:anchor distT="0" distB="0" distL="114300" distR="114300" simplePos="0" relativeHeight="5120" behindDoc="1" locked="0" layoutInCell="1" allowOverlap="1" wp14:anchorId="16F4F8B1" wp14:editId="4EF54D0E">
          <wp:simplePos x="0" y="0"/>
          <wp:positionH relativeFrom="column">
            <wp:posOffset>-723900</wp:posOffset>
          </wp:positionH>
          <wp:positionV relativeFrom="page">
            <wp:posOffset>-4445</wp:posOffset>
          </wp:positionV>
          <wp:extent cx="7617460" cy="10763883"/>
          <wp:effectExtent l="0" t="0" r="2540" b="0"/>
          <wp:wrapNone/>
          <wp:docPr id="11"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7460" cy="10763883"/>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C652C" w14:textId="77777777" w:rsidR="00C729D6" w:rsidRDefault="00CD61BB">
    <w:pPr>
      <w:framePr w:dropCap="none" w:lines="1" w:wrap="around" w:vAnchor="text" w:hAnchor="margin" w:xAlign="right"/>
    </w:pPr>
    <w:r>
      <w:fldChar w:fldCharType="begin"/>
    </w:r>
    <w:r>
      <w:instrText xml:space="preserve">PAGE  </w:instrText>
    </w:r>
    <w:r>
      <w:fldChar w:fldCharType="separate"/>
    </w:r>
    <w:r>
      <w:rPr>
        <w:noProof/>
      </w:rPr>
      <w:t>3</w:t>
    </w:r>
    <w:r>
      <w:fldChar w:fldCharType="end"/>
    </w:r>
  </w:p>
  <w:p w14:paraId="1C221125" w14:textId="77777777" w:rsidR="00C729D6" w:rsidRDefault="00C729D6">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B0D59" w14:textId="77777777" w:rsidR="00C729D6" w:rsidRDefault="00CD61BB">
    <w:r>
      <w:rPr>
        <w:noProof/>
      </w:rPr>
      <w:drawing>
        <wp:anchor distT="0" distB="0" distL="114300" distR="114300" simplePos="0" relativeHeight="8192" behindDoc="0" locked="0" layoutInCell="1" allowOverlap="1" wp14:anchorId="74188FB6" wp14:editId="6D4E22EA">
          <wp:simplePos x="0" y="0"/>
          <wp:positionH relativeFrom="column">
            <wp:posOffset>-725678</wp:posOffset>
          </wp:positionH>
          <wp:positionV relativeFrom="page">
            <wp:posOffset>0</wp:posOffset>
          </wp:positionV>
          <wp:extent cx="3204845" cy="1257935"/>
          <wp:effectExtent l="0" t="0" r="0" b="0"/>
          <wp:wrapNone/>
          <wp:docPr id="15"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04845" cy="1257935"/>
                  </a:xfrm>
                  <a:prstGeom prst="rect">
                    <a:avLst/>
                  </a:prstGeom>
                </pic:spPr>
              </pic:pic>
            </a:graphicData>
          </a:graphic>
        </wp:anchor>
      </w:drawing>
    </w:r>
  </w:p>
  <w:tbl>
    <w:tblPr>
      <w:tblStyle w:val="Grigliatabella"/>
      <w:tblW w:w="9776" w:type="dxa"/>
      <w:tblLook w:val="04A0" w:firstRow="1" w:lastRow="0" w:firstColumn="1" w:lastColumn="0" w:noHBand="0" w:noVBand="1"/>
    </w:tblPr>
    <w:tblGrid>
      <w:gridCol w:w="3209"/>
      <w:gridCol w:w="3590"/>
      <w:gridCol w:w="2977"/>
    </w:tblGrid>
    <w:tr w:rsidR="00C729D6" w14:paraId="6BF1BA66" w14:textId="77777777">
      <w:trPr>
        <w:trHeight w:val="426"/>
      </w:trPr>
      <w:tc>
        <w:tcPr>
          <w:tcW w:w="3209" w:type="dxa"/>
          <w:tcBorders>
            <w:right w:val="nil"/>
          </w:tcBorders>
          <w:vAlign w:val="bottom"/>
        </w:tcPr>
        <w:p w14:paraId="1B9BD1DF" w14:textId="77777777" w:rsidR="00C729D6" w:rsidRDefault="00C729D6">
          <w:pPr>
            <w:jc w:val="right"/>
          </w:pPr>
        </w:p>
      </w:tc>
      <w:tc>
        <w:tcPr>
          <w:tcW w:w="3590" w:type="dxa"/>
          <w:tcBorders>
            <w:top w:val="nil"/>
            <w:left w:val="nil"/>
            <w:bottom w:val="nil"/>
            <w:right w:val="nil"/>
          </w:tcBorders>
          <w:vAlign w:val="bottom"/>
        </w:tcPr>
        <w:p w14:paraId="43CF16E0" w14:textId="77777777" w:rsidR="00C729D6" w:rsidRDefault="00CD61BB">
          <w:pPr>
            <w:jc w:val="right"/>
          </w:pPr>
          <w:r>
            <w:t xml:space="preserve">Rapporto n. </w:t>
          </w:r>
          <w:fldSimple w:instr=" DOCVARIABLE  Protocollo  \* MERGEFORMAT ">
            <w:r>
              <w:t>23007423</w:t>
            </w:r>
          </w:fldSimple>
        </w:p>
      </w:tc>
      <w:tc>
        <w:tcPr>
          <w:tcW w:w="2977" w:type="dxa"/>
          <w:tcBorders>
            <w:top w:val="nil"/>
            <w:left w:val="nil"/>
            <w:bottom w:val="nil"/>
            <w:right w:val="nil"/>
          </w:tcBorders>
          <w:vAlign w:val="bottom"/>
        </w:tcPr>
        <w:p w14:paraId="7AAD786C" w14:textId="77777777" w:rsidR="00C729D6" w:rsidRDefault="00CD61BB">
          <w:pPr>
            <w:jc w:val="right"/>
          </w:pPr>
          <w:r>
            <w:t xml:space="preserve">Pag. </w:t>
          </w:r>
          <w:r>
            <w:fldChar w:fldCharType="begin"/>
          </w:r>
          <w:r>
            <w:instrText xml:space="preserve"> PAGE </w:instrText>
          </w:r>
          <w:r>
            <w:fldChar w:fldCharType="separate"/>
          </w:r>
          <w:r>
            <w:t>4</w:t>
          </w:r>
          <w:r>
            <w:fldChar w:fldCharType="end"/>
          </w:r>
          <w:r>
            <w:t>/</w:t>
          </w:r>
          <w:fldSimple w:instr=" NUMPAGES  \* MERGEFORMAT ">
            <w:r>
              <w:t>17</w:t>
            </w:r>
          </w:fldSimple>
        </w:p>
      </w:tc>
    </w:tr>
  </w:tbl>
  <w:p w14:paraId="3388BBF0" w14:textId="77777777" w:rsidR="00C729D6" w:rsidRDefault="00C729D6">
    <w:pPr>
      <w:pStyle w:val="Intestazione"/>
      <w:ind w:left="-1701"/>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3858B" w14:textId="77777777" w:rsidR="00C729D6" w:rsidRDefault="00CD61BB">
    <w:pPr>
      <w:rPr>
        <w:rFonts w:ascii="Calibri" w:eastAsia="Calibri" w:hAnsi="Calibri" w:cs="Calibri"/>
        <w:szCs w:val="22"/>
        <w:lang w:eastAsia="en-US"/>
      </w:rPr>
    </w:pPr>
    <w:r>
      <w:rPr>
        <w:noProof/>
      </w:rPr>
      <w:drawing>
        <wp:anchor distT="0" distB="0" distL="114300" distR="114300" simplePos="0" relativeHeight="3072" behindDoc="1" locked="0" layoutInCell="1" allowOverlap="1" wp14:anchorId="699E5721" wp14:editId="7A816B05">
          <wp:simplePos x="0" y="0"/>
          <wp:positionH relativeFrom="column">
            <wp:posOffset>71501</wp:posOffset>
          </wp:positionH>
          <wp:positionV relativeFrom="paragraph">
            <wp:posOffset>-267335</wp:posOffset>
          </wp:positionV>
          <wp:extent cx="2608580" cy="2078355"/>
          <wp:effectExtent l="0" t="0" r="0" b="0"/>
          <wp:wrapNone/>
          <wp:docPr id="12" name="Immagine 22" descr="logo_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
                  <a:srcRect/>
                  <a:stretch>
                    <a:fillRect/>
                  </a:stretch>
                </pic:blipFill>
                <pic:spPr bwMode="auto">
                  <a:xfrm>
                    <a:off x="0" y="0"/>
                    <a:ext cx="2608580" cy="2078355"/>
                  </a:xfrm>
                  <a:prstGeom prst="rect">
                    <a:avLst/>
                  </a:prstGeom>
                </pic:spPr>
              </pic:pic>
            </a:graphicData>
          </a:graphic>
        </wp:anchor>
      </w:drawing>
    </w:r>
  </w:p>
  <w:p w14:paraId="2C970196" w14:textId="77777777" w:rsidR="00C729D6" w:rsidRDefault="00CD61BB">
    <w:r>
      <w:rPr>
        <w:noProof/>
      </w:rPr>
      <w:drawing>
        <wp:anchor distT="0" distB="0" distL="114300" distR="114300" simplePos="0" relativeHeight="1024" behindDoc="1" locked="0" layoutInCell="1" allowOverlap="1" wp14:anchorId="51F39D72" wp14:editId="09EBF75C">
          <wp:simplePos x="0" y="0"/>
          <wp:positionH relativeFrom="column">
            <wp:posOffset>-908685</wp:posOffset>
          </wp:positionH>
          <wp:positionV relativeFrom="paragraph">
            <wp:posOffset>892810</wp:posOffset>
          </wp:positionV>
          <wp:extent cx="7279154" cy="10296000"/>
          <wp:effectExtent l="0" t="0" r="0" b="0"/>
          <wp:wrapNone/>
          <wp:docPr id="13" name="Immagine 43" descr="Visual_B&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
                  <a:srcRect/>
                  <a:stretch>
                    <a:fillRect/>
                  </a:stretch>
                </pic:blipFill>
                <pic:spPr bwMode="auto">
                  <a:xfrm>
                    <a:off x="0" y="0"/>
                    <a:ext cx="7279154" cy="1029600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B85DA" w14:textId="77777777" w:rsidR="00C729D6" w:rsidRDefault="00CD61BB">
    <w:r>
      <w:rPr>
        <w:noProof/>
      </w:rPr>
      <w:drawing>
        <wp:anchor distT="0" distB="0" distL="114300" distR="114300" simplePos="0" relativeHeight="10240" behindDoc="0" locked="0" layoutInCell="1" allowOverlap="1" wp14:anchorId="2F83624E" wp14:editId="5E5F14BD">
          <wp:simplePos x="0" y="0"/>
          <wp:positionH relativeFrom="column">
            <wp:posOffset>-725678</wp:posOffset>
          </wp:positionH>
          <wp:positionV relativeFrom="page">
            <wp:posOffset>0</wp:posOffset>
          </wp:positionV>
          <wp:extent cx="3204845" cy="1257935"/>
          <wp:effectExtent l="0" t="0" r="0" b="0"/>
          <wp:wrapNone/>
          <wp:docPr id="17"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04845" cy="1257935"/>
                  </a:xfrm>
                  <a:prstGeom prst="rect">
                    <a:avLst/>
                  </a:prstGeom>
                </pic:spPr>
              </pic:pic>
            </a:graphicData>
          </a:graphic>
        </wp:anchor>
      </w:drawing>
    </w:r>
  </w:p>
  <w:tbl>
    <w:tblPr>
      <w:tblStyle w:val="Grigliatabella"/>
      <w:tblW w:w="9776" w:type="dxa"/>
      <w:tblLook w:val="04A0" w:firstRow="1" w:lastRow="0" w:firstColumn="1" w:lastColumn="0" w:noHBand="0" w:noVBand="1"/>
    </w:tblPr>
    <w:tblGrid>
      <w:gridCol w:w="3209"/>
      <w:gridCol w:w="3590"/>
      <w:gridCol w:w="2977"/>
    </w:tblGrid>
    <w:tr w:rsidR="00C729D6" w14:paraId="048BB9D6" w14:textId="77777777">
      <w:trPr>
        <w:trHeight w:val="426"/>
      </w:trPr>
      <w:tc>
        <w:tcPr>
          <w:tcW w:w="3209" w:type="dxa"/>
          <w:tcBorders>
            <w:right w:val="nil"/>
          </w:tcBorders>
          <w:vAlign w:val="bottom"/>
        </w:tcPr>
        <w:p w14:paraId="624AC746" w14:textId="77777777" w:rsidR="00C729D6" w:rsidRDefault="00C729D6">
          <w:pPr>
            <w:jc w:val="right"/>
          </w:pPr>
        </w:p>
      </w:tc>
      <w:tc>
        <w:tcPr>
          <w:tcW w:w="3590" w:type="dxa"/>
          <w:tcBorders>
            <w:top w:val="nil"/>
            <w:left w:val="nil"/>
            <w:bottom w:val="nil"/>
            <w:right w:val="nil"/>
          </w:tcBorders>
          <w:vAlign w:val="bottom"/>
        </w:tcPr>
        <w:p w14:paraId="69CBA26B" w14:textId="77777777" w:rsidR="00C729D6" w:rsidRDefault="00CD61BB">
          <w:pPr>
            <w:jc w:val="right"/>
          </w:pPr>
          <w:r>
            <w:t xml:space="preserve">Rapporto n. </w:t>
          </w:r>
          <w:fldSimple w:instr=" DOCVARIABLE  Protocollo  \* MERGEFORMAT ">
            <w:r>
              <w:t>23007423</w:t>
            </w:r>
          </w:fldSimple>
        </w:p>
      </w:tc>
      <w:tc>
        <w:tcPr>
          <w:tcW w:w="2977" w:type="dxa"/>
          <w:tcBorders>
            <w:top w:val="nil"/>
            <w:left w:val="nil"/>
            <w:bottom w:val="nil"/>
            <w:right w:val="nil"/>
          </w:tcBorders>
          <w:vAlign w:val="bottom"/>
        </w:tcPr>
        <w:p w14:paraId="4422C27B" w14:textId="77777777" w:rsidR="00C729D6" w:rsidRDefault="00CD61BB">
          <w:pPr>
            <w:jc w:val="right"/>
          </w:pPr>
          <w:r>
            <w:t xml:space="preserve">Pag. </w:t>
          </w:r>
          <w:r>
            <w:fldChar w:fldCharType="begin"/>
          </w:r>
          <w:r>
            <w:instrText xml:space="preserve"> PAGE </w:instrText>
          </w:r>
          <w:r>
            <w:fldChar w:fldCharType="separate"/>
          </w:r>
          <w:r>
            <w:t>17</w:t>
          </w:r>
          <w:r>
            <w:fldChar w:fldCharType="end"/>
          </w:r>
          <w:r>
            <w:t>/</w:t>
          </w:r>
          <w:fldSimple w:instr=" NUMPAGES  \* MERGEFORMAT ">
            <w:r>
              <w:t>17</w:t>
            </w:r>
          </w:fldSimple>
        </w:p>
      </w:tc>
    </w:tr>
  </w:tbl>
  <w:p w14:paraId="7F64EF5A" w14:textId="77777777" w:rsidR="00C729D6" w:rsidRDefault="00C729D6">
    <w:pPr>
      <w:pStyle w:val="Intestazione"/>
      <w:ind w:left="-1701"/>
    </w:pPr>
  </w:p>
  <w:p w14:paraId="5E3F3AC4" w14:textId="77777777" w:rsidR="00C729D6" w:rsidRDefault="00C729D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7660EEE"/>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F6443C24"/>
    <w:lvl w:ilvl="0">
      <w:start w:val="1"/>
      <w:numFmt w:val="decimal"/>
      <w:lvlText w:val="%1."/>
      <w:lvlJc w:val="left"/>
      <w:pPr>
        <w:ind w:left="720"/>
      </w:pPr>
    </w:lvl>
    <w:lvl w:ilvl="1">
      <w:start w:val="1"/>
      <w:numFmt w:val="lowerLetter"/>
      <w:lvlText w:val="%2."/>
      <w:lvlJc w:val="right"/>
      <w:pPr>
        <w:ind w:left="1440"/>
      </w:pPr>
    </w:lvl>
    <w:lvl w:ilvl="2">
      <w:start w:val="1"/>
      <w:numFmt w:val="lowerRoman"/>
      <w:lvlText w:val="%3."/>
      <w:lvlJc w:val="left"/>
      <w:pPr>
        <w:ind w:left="2160"/>
      </w:pPr>
    </w:lvl>
    <w:lvl w:ilvl="3">
      <w:start w:val="1"/>
      <w:numFmt w:val="decimal"/>
      <w:lvlText w:val="%4."/>
      <w:lvlJc w:val="left"/>
      <w:pPr>
        <w:ind w:left="2880"/>
      </w:pPr>
    </w:lvl>
    <w:lvl w:ilvl="4">
      <w:start w:val="1"/>
      <w:numFmt w:val="lowerLetter"/>
      <w:lvlText w:val="%5."/>
      <w:lvlJc w:val="right"/>
      <w:pPr>
        <w:ind w:left="3600"/>
      </w:pPr>
    </w:lvl>
    <w:lvl w:ilvl="5">
      <w:start w:val="1"/>
      <w:numFmt w:val="lowerRoman"/>
      <w:lvlText w:val="%6."/>
      <w:lvlJc w:val="left"/>
      <w:pPr>
        <w:ind w:left="4320"/>
      </w:pPr>
    </w:lvl>
    <w:lvl w:ilvl="6">
      <w:start w:val="1"/>
      <w:numFmt w:val="decimal"/>
      <w:lvlText w:val="%7."/>
      <w:lvlJc w:val="left"/>
      <w:pPr>
        <w:ind w:left="5040"/>
      </w:pPr>
    </w:lvl>
    <w:lvl w:ilvl="7">
      <w:start w:val="1"/>
      <w:numFmt w:val="lowerLetter"/>
      <w:lvlText w:val="%8."/>
      <w:lvlJc w:val="right"/>
      <w:pPr>
        <w:ind w:left="5760"/>
      </w:pPr>
    </w:lvl>
    <w:lvl w:ilvl="8">
      <w:start w:val="1"/>
      <w:numFmt w:val="lowerRoman"/>
      <w:lvlText w:val="%9."/>
      <w:lvlJc w:val="left"/>
      <w:pPr>
        <w:ind w:left="6480"/>
      </w:pPr>
    </w:lvl>
  </w:abstractNum>
  <w:abstractNum w:abstractNumId="2" w15:restartNumberingAfterBreak="0">
    <w:nsid w:val="00000002"/>
    <w:multiLevelType w:val="multilevel"/>
    <w:tmpl w:val="19669CC8"/>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3" w15:restartNumberingAfterBreak="0">
    <w:nsid w:val="00000003"/>
    <w:multiLevelType w:val="multilevel"/>
    <w:tmpl w:val="EF4E4262"/>
    <w:lvl w:ilvl="0">
      <w:start w:val="1"/>
      <w:numFmt w:val="decimal"/>
      <w:lvlText w:val="%1."/>
      <w:lvlJc w:val="left"/>
      <w:pPr>
        <w:ind w:left="720"/>
      </w:pPr>
    </w:lvl>
    <w:lvl w:ilvl="1">
      <w:start w:val="1"/>
      <w:numFmt w:val="lowerLetter"/>
      <w:lvlText w:val="%2."/>
      <w:lvlJc w:val="right"/>
      <w:pPr>
        <w:ind w:left="1440"/>
      </w:pPr>
    </w:lvl>
    <w:lvl w:ilvl="2">
      <w:start w:val="1"/>
      <w:numFmt w:val="lowerRoman"/>
      <w:lvlText w:val="%3."/>
      <w:lvlJc w:val="left"/>
      <w:pPr>
        <w:ind w:left="2160"/>
      </w:pPr>
    </w:lvl>
    <w:lvl w:ilvl="3">
      <w:start w:val="1"/>
      <w:numFmt w:val="decimal"/>
      <w:lvlText w:val="%4."/>
      <w:lvlJc w:val="left"/>
      <w:pPr>
        <w:ind w:left="2880"/>
      </w:pPr>
    </w:lvl>
    <w:lvl w:ilvl="4">
      <w:start w:val="1"/>
      <w:numFmt w:val="lowerLetter"/>
      <w:lvlText w:val="%5."/>
      <w:lvlJc w:val="right"/>
      <w:pPr>
        <w:ind w:left="3600"/>
      </w:pPr>
    </w:lvl>
    <w:lvl w:ilvl="5">
      <w:start w:val="1"/>
      <w:numFmt w:val="lowerRoman"/>
      <w:lvlText w:val="%6."/>
      <w:lvlJc w:val="left"/>
      <w:pPr>
        <w:ind w:left="4320"/>
      </w:pPr>
    </w:lvl>
    <w:lvl w:ilvl="6">
      <w:start w:val="1"/>
      <w:numFmt w:val="decimal"/>
      <w:lvlText w:val="%7."/>
      <w:lvlJc w:val="left"/>
      <w:pPr>
        <w:ind w:left="5040"/>
      </w:pPr>
    </w:lvl>
    <w:lvl w:ilvl="7">
      <w:start w:val="1"/>
      <w:numFmt w:val="lowerLetter"/>
      <w:lvlText w:val="%8."/>
      <w:lvlJc w:val="right"/>
      <w:pPr>
        <w:ind w:left="5760"/>
      </w:pPr>
    </w:lvl>
    <w:lvl w:ilvl="8">
      <w:start w:val="1"/>
      <w:numFmt w:val="lowerRoman"/>
      <w:lvlText w:val="%9."/>
      <w:lvlJc w:val="left"/>
      <w:pPr>
        <w:ind w:left="6480"/>
      </w:pPr>
    </w:lvl>
  </w:abstractNum>
  <w:abstractNum w:abstractNumId="4" w15:restartNumberingAfterBreak="0">
    <w:nsid w:val="00000004"/>
    <w:multiLevelType w:val="multilevel"/>
    <w:tmpl w:val="E994888A"/>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5" w15:restartNumberingAfterBreak="0">
    <w:nsid w:val="00000005"/>
    <w:multiLevelType w:val="multilevel"/>
    <w:tmpl w:val="91806522"/>
    <w:lvl w:ilvl="0">
      <w:start w:val="1"/>
      <w:numFmt w:val="decimal"/>
      <w:lvlText w:val="%1."/>
      <w:lvlJc w:val="left"/>
      <w:pPr>
        <w:ind w:left="720"/>
      </w:pPr>
    </w:lvl>
    <w:lvl w:ilvl="1">
      <w:start w:val="1"/>
      <w:numFmt w:val="lowerLetter"/>
      <w:lvlText w:val="%2."/>
      <w:lvlJc w:val="right"/>
      <w:pPr>
        <w:ind w:left="1440"/>
      </w:pPr>
    </w:lvl>
    <w:lvl w:ilvl="2">
      <w:start w:val="1"/>
      <w:numFmt w:val="lowerRoman"/>
      <w:lvlText w:val="%3."/>
      <w:lvlJc w:val="left"/>
      <w:pPr>
        <w:ind w:left="2160"/>
      </w:pPr>
    </w:lvl>
    <w:lvl w:ilvl="3">
      <w:start w:val="1"/>
      <w:numFmt w:val="decimal"/>
      <w:lvlText w:val="%4."/>
      <w:lvlJc w:val="left"/>
      <w:pPr>
        <w:ind w:left="2880"/>
      </w:pPr>
    </w:lvl>
    <w:lvl w:ilvl="4">
      <w:start w:val="1"/>
      <w:numFmt w:val="lowerLetter"/>
      <w:lvlText w:val="%5."/>
      <w:lvlJc w:val="right"/>
      <w:pPr>
        <w:ind w:left="3600"/>
      </w:pPr>
    </w:lvl>
    <w:lvl w:ilvl="5">
      <w:start w:val="1"/>
      <w:numFmt w:val="lowerRoman"/>
      <w:lvlText w:val="%6."/>
      <w:lvlJc w:val="left"/>
      <w:pPr>
        <w:ind w:left="4320"/>
      </w:pPr>
    </w:lvl>
    <w:lvl w:ilvl="6">
      <w:start w:val="1"/>
      <w:numFmt w:val="decimal"/>
      <w:lvlText w:val="%7."/>
      <w:lvlJc w:val="left"/>
      <w:pPr>
        <w:ind w:left="5040"/>
      </w:pPr>
    </w:lvl>
    <w:lvl w:ilvl="7">
      <w:start w:val="1"/>
      <w:numFmt w:val="lowerLetter"/>
      <w:lvlText w:val="%8."/>
      <w:lvlJc w:val="right"/>
      <w:pPr>
        <w:ind w:left="5760"/>
      </w:pPr>
    </w:lvl>
    <w:lvl w:ilvl="8">
      <w:start w:val="1"/>
      <w:numFmt w:val="lowerRoman"/>
      <w:lvlText w:val="%9."/>
      <w:lvlJc w:val="left"/>
      <w:pPr>
        <w:ind w:left="6480"/>
      </w:pPr>
    </w:lvl>
  </w:abstractNum>
  <w:abstractNum w:abstractNumId="6" w15:restartNumberingAfterBreak="0">
    <w:nsid w:val="00000006"/>
    <w:multiLevelType w:val="multilevel"/>
    <w:tmpl w:val="DB9EC98A"/>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7" w15:restartNumberingAfterBreak="0">
    <w:nsid w:val="00000007"/>
    <w:multiLevelType w:val="multilevel"/>
    <w:tmpl w:val="1AE290B6"/>
    <w:lvl w:ilvl="0">
      <w:start w:val="1"/>
      <w:numFmt w:val="decimal"/>
      <w:lvlText w:val="%1."/>
      <w:lvlJc w:val="left"/>
      <w:pPr>
        <w:ind w:left="720"/>
      </w:pPr>
    </w:lvl>
    <w:lvl w:ilvl="1">
      <w:start w:val="1"/>
      <w:numFmt w:val="lowerLetter"/>
      <w:lvlText w:val="%2."/>
      <w:lvlJc w:val="right"/>
      <w:pPr>
        <w:ind w:left="1440"/>
      </w:pPr>
    </w:lvl>
    <w:lvl w:ilvl="2">
      <w:start w:val="1"/>
      <w:numFmt w:val="lowerRoman"/>
      <w:lvlText w:val="%3."/>
      <w:lvlJc w:val="left"/>
      <w:pPr>
        <w:ind w:left="2160"/>
      </w:pPr>
    </w:lvl>
    <w:lvl w:ilvl="3">
      <w:start w:val="1"/>
      <w:numFmt w:val="decimal"/>
      <w:lvlText w:val="%4."/>
      <w:lvlJc w:val="left"/>
      <w:pPr>
        <w:ind w:left="2880"/>
      </w:pPr>
    </w:lvl>
    <w:lvl w:ilvl="4">
      <w:start w:val="1"/>
      <w:numFmt w:val="lowerLetter"/>
      <w:lvlText w:val="%5."/>
      <w:lvlJc w:val="right"/>
      <w:pPr>
        <w:ind w:left="3600"/>
      </w:pPr>
    </w:lvl>
    <w:lvl w:ilvl="5">
      <w:start w:val="1"/>
      <w:numFmt w:val="lowerRoman"/>
      <w:lvlText w:val="%6."/>
      <w:lvlJc w:val="left"/>
      <w:pPr>
        <w:ind w:left="4320"/>
      </w:pPr>
    </w:lvl>
    <w:lvl w:ilvl="6">
      <w:start w:val="1"/>
      <w:numFmt w:val="decimal"/>
      <w:lvlText w:val="%7."/>
      <w:lvlJc w:val="left"/>
      <w:pPr>
        <w:ind w:left="5040"/>
      </w:pPr>
    </w:lvl>
    <w:lvl w:ilvl="7">
      <w:start w:val="1"/>
      <w:numFmt w:val="lowerLetter"/>
      <w:lvlText w:val="%8."/>
      <w:lvlJc w:val="right"/>
      <w:pPr>
        <w:ind w:left="5760"/>
      </w:pPr>
    </w:lvl>
    <w:lvl w:ilvl="8">
      <w:start w:val="1"/>
      <w:numFmt w:val="lowerRoman"/>
      <w:lvlText w:val="%9."/>
      <w:lvlJc w:val="left"/>
      <w:pPr>
        <w:ind w:left="6480"/>
      </w:pPr>
    </w:lvl>
  </w:abstractNum>
  <w:abstractNum w:abstractNumId="8" w15:restartNumberingAfterBreak="0">
    <w:nsid w:val="00000008"/>
    <w:multiLevelType w:val="multilevel"/>
    <w:tmpl w:val="8D52EB46"/>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9" w15:restartNumberingAfterBreak="0">
    <w:nsid w:val="00000009"/>
    <w:multiLevelType w:val="multilevel"/>
    <w:tmpl w:val="005E8680"/>
    <w:lvl w:ilvl="0">
      <w:start w:val="1"/>
      <w:numFmt w:val="decimal"/>
      <w:lvlText w:val="%1."/>
      <w:lvlJc w:val="left"/>
      <w:pPr>
        <w:ind w:left="720"/>
      </w:pPr>
    </w:lvl>
    <w:lvl w:ilvl="1">
      <w:start w:val="1"/>
      <w:numFmt w:val="lowerLetter"/>
      <w:lvlText w:val="%2."/>
      <w:lvlJc w:val="right"/>
      <w:pPr>
        <w:ind w:left="1440"/>
      </w:pPr>
    </w:lvl>
    <w:lvl w:ilvl="2">
      <w:start w:val="1"/>
      <w:numFmt w:val="lowerRoman"/>
      <w:lvlText w:val="%3."/>
      <w:lvlJc w:val="left"/>
      <w:pPr>
        <w:ind w:left="2160"/>
      </w:pPr>
    </w:lvl>
    <w:lvl w:ilvl="3">
      <w:start w:val="1"/>
      <w:numFmt w:val="decimal"/>
      <w:lvlText w:val="%4."/>
      <w:lvlJc w:val="left"/>
      <w:pPr>
        <w:ind w:left="2880"/>
      </w:pPr>
    </w:lvl>
    <w:lvl w:ilvl="4">
      <w:start w:val="1"/>
      <w:numFmt w:val="lowerLetter"/>
      <w:lvlText w:val="%5."/>
      <w:lvlJc w:val="right"/>
      <w:pPr>
        <w:ind w:left="3600"/>
      </w:pPr>
    </w:lvl>
    <w:lvl w:ilvl="5">
      <w:start w:val="1"/>
      <w:numFmt w:val="lowerRoman"/>
      <w:lvlText w:val="%6."/>
      <w:lvlJc w:val="left"/>
      <w:pPr>
        <w:ind w:left="4320"/>
      </w:pPr>
    </w:lvl>
    <w:lvl w:ilvl="6">
      <w:start w:val="1"/>
      <w:numFmt w:val="decimal"/>
      <w:lvlText w:val="%7."/>
      <w:lvlJc w:val="left"/>
      <w:pPr>
        <w:ind w:left="5040"/>
      </w:pPr>
    </w:lvl>
    <w:lvl w:ilvl="7">
      <w:start w:val="1"/>
      <w:numFmt w:val="lowerLetter"/>
      <w:lvlText w:val="%8."/>
      <w:lvlJc w:val="right"/>
      <w:pPr>
        <w:ind w:left="5760"/>
      </w:pPr>
    </w:lvl>
    <w:lvl w:ilvl="8">
      <w:start w:val="1"/>
      <w:numFmt w:val="lowerRoman"/>
      <w:lvlText w:val="%9."/>
      <w:lvlJc w:val="left"/>
      <w:pPr>
        <w:ind w:left="6480"/>
      </w:pPr>
    </w:lvl>
  </w:abstractNum>
  <w:abstractNum w:abstractNumId="10" w15:restartNumberingAfterBreak="0">
    <w:nsid w:val="0000000A"/>
    <w:multiLevelType w:val="multilevel"/>
    <w:tmpl w:val="25A69CA2"/>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11" w15:restartNumberingAfterBreak="0">
    <w:nsid w:val="0000000B"/>
    <w:multiLevelType w:val="multilevel"/>
    <w:tmpl w:val="7990192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000000C"/>
    <w:multiLevelType w:val="multilevel"/>
    <w:tmpl w:val="FC26F75A"/>
    <w:lvl w:ilvl="0">
      <w:start w:val="1"/>
      <w:numFmt w:val="decimal"/>
      <w:lvlText w:val="%1"/>
      <w:lvlJc w:val="left"/>
      <w:pPr>
        <w:tabs>
          <w:tab w:val="num" w:pos="432"/>
        </w:tabs>
        <w:ind w:left="432" w:hanging="432"/>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0000000D"/>
    <w:multiLevelType w:val="multilevel"/>
    <w:tmpl w:val="58508668"/>
    <w:lvl w:ilvl="0">
      <w:start w:val="1"/>
      <w:numFmt w:val="bullet"/>
      <w:lvlText w:val=""/>
      <w:lvlJc w:val="left"/>
      <w:pPr>
        <w:tabs>
          <w:tab w:val="num" w:pos="1778"/>
        </w:tabs>
        <w:ind w:left="1778" w:hanging="360"/>
      </w:pPr>
      <w:rPr>
        <w:rFonts w:ascii="Symbol" w:eastAsia="Symbol" w:hAnsi="Symbol" w:cs="Symbol" w:hint="default"/>
        <w:color w:val="auto"/>
        <w:sz w:val="16"/>
      </w:rPr>
    </w:lvl>
    <w:lvl w:ilvl="1">
      <w:start w:val="1"/>
      <w:numFmt w:val="bullet"/>
      <w:lvlText w:val="o"/>
      <w:lvlJc w:val="left"/>
      <w:pPr>
        <w:tabs>
          <w:tab w:val="num" w:pos="2150"/>
        </w:tabs>
        <w:ind w:left="2150" w:hanging="360"/>
      </w:pPr>
      <w:rPr>
        <w:rFonts w:ascii="Courier New" w:eastAsia="Courier New" w:hAnsi="Courier New" w:cs="Courier New" w:hint="default"/>
      </w:rPr>
    </w:lvl>
    <w:lvl w:ilvl="2">
      <w:start w:val="1"/>
      <w:numFmt w:val="bullet"/>
      <w:lvlText w:val=""/>
      <w:lvlJc w:val="left"/>
      <w:pPr>
        <w:tabs>
          <w:tab w:val="num" w:pos="2870"/>
        </w:tabs>
        <w:ind w:left="2870" w:hanging="360"/>
      </w:pPr>
      <w:rPr>
        <w:rFonts w:ascii="Wingdings" w:eastAsia="Wingdings" w:hAnsi="Wingdings" w:cs="Wingdings" w:hint="default"/>
      </w:rPr>
    </w:lvl>
    <w:lvl w:ilvl="3">
      <w:start w:val="1"/>
      <w:numFmt w:val="bullet"/>
      <w:lvlText w:val=""/>
      <w:lvlJc w:val="left"/>
      <w:pPr>
        <w:tabs>
          <w:tab w:val="num" w:pos="3590"/>
        </w:tabs>
        <w:ind w:left="3590" w:hanging="360"/>
      </w:pPr>
      <w:rPr>
        <w:rFonts w:ascii="Symbol" w:eastAsia="Symbol" w:hAnsi="Symbol" w:cs="Symbol" w:hint="default"/>
      </w:rPr>
    </w:lvl>
    <w:lvl w:ilvl="4">
      <w:start w:val="1"/>
      <w:numFmt w:val="bullet"/>
      <w:lvlText w:val="o"/>
      <w:lvlJc w:val="left"/>
      <w:pPr>
        <w:tabs>
          <w:tab w:val="num" w:pos="4310"/>
        </w:tabs>
        <w:ind w:left="4310" w:hanging="360"/>
      </w:pPr>
      <w:rPr>
        <w:rFonts w:ascii="Courier New" w:eastAsia="Courier New" w:hAnsi="Courier New" w:cs="Courier New" w:hint="default"/>
      </w:rPr>
    </w:lvl>
    <w:lvl w:ilvl="5">
      <w:start w:val="1"/>
      <w:numFmt w:val="bullet"/>
      <w:lvlText w:val=""/>
      <w:lvlJc w:val="left"/>
      <w:pPr>
        <w:tabs>
          <w:tab w:val="num" w:pos="5030"/>
        </w:tabs>
        <w:ind w:left="5030" w:hanging="360"/>
      </w:pPr>
      <w:rPr>
        <w:rFonts w:ascii="Wingdings" w:eastAsia="Wingdings" w:hAnsi="Wingdings" w:cs="Wingdings" w:hint="default"/>
      </w:rPr>
    </w:lvl>
    <w:lvl w:ilvl="6">
      <w:start w:val="1"/>
      <w:numFmt w:val="bullet"/>
      <w:lvlText w:val=""/>
      <w:lvlJc w:val="left"/>
      <w:pPr>
        <w:tabs>
          <w:tab w:val="num" w:pos="5750"/>
        </w:tabs>
        <w:ind w:left="5750" w:hanging="360"/>
      </w:pPr>
      <w:rPr>
        <w:rFonts w:ascii="Symbol" w:eastAsia="Symbol" w:hAnsi="Symbol" w:cs="Symbol" w:hint="default"/>
      </w:rPr>
    </w:lvl>
    <w:lvl w:ilvl="7">
      <w:start w:val="1"/>
      <w:numFmt w:val="bullet"/>
      <w:lvlText w:val="o"/>
      <w:lvlJc w:val="left"/>
      <w:pPr>
        <w:tabs>
          <w:tab w:val="num" w:pos="6470"/>
        </w:tabs>
        <w:ind w:left="6470" w:hanging="360"/>
      </w:pPr>
      <w:rPr>
        <w:rFonts w:ascii="Courier New" w:eastAsia="Courier New" w:hAnsi="Courier New" w:cs="Courier New" w:hint="default"/>
      </w:rPr>
    </w:lvl>
    <w:lvl w:ilvl="8">
      <w:start w:val="1"/>
      <w:numFmt w:val="bullet"/>
      <w:lvlText w:val=""/>
      <w:lvlJc w:val="left"/>
      <w:pPr>
        <w:tabs>
          <w:tab w:val="num" w:pos="7190"/>
        </w:tabs>
        <w:ind w:left="7190" w:hanging="360"/>
      </w:pPr>
      <w:rPr>
        <w:rFonts w:ascii="Wingdings" w:eastAsia="Wingdings" w:hAnsi="Wingdings" w:cs="Wingdings" w:hint="default"/>
      </w:rPr>
    </w:lvl>
  </w:abstractNum>
  <w:abstractNum w:abstractNumId="14" w15:restartNumberingAfterBreak="0">
    <w:nsid w:val="0000000E"/>
    <w:multiLevelType w:val="multilevel"/>
    <w:tmpl w:val="A26A26AE"/>
    <w:lvl w:ilvl="0">
      <w:start w:val="1"/>
      <w:numFmt w:val="bullet"/>
      <w:lvlText w:val=""/>
      <w:lvlJc w:val="left"/>
      <w:pPr>
        <w:ind w:left="720" w:hanging="360"/>
      </w:pPr>
      <w:rPr>
        <w:rFonts w:ascii="Wingdings" w:eastAsia="Wingdings" w:hAnsi="Wingdings" w:cs="Wingdings"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5" w15:restartNumberingAfterBreak="0">
    <w:nsid w:val="0000000F"/>
    <w:multiLevelType w:val="multilevel"/>
    <w:tmpl w:val="AC26B5C4"/>
    <w:lvl w:ilvl="0">
      <w:start w:val="1"/>
      <w:numFmt w:val="bullet"/>
      <w:lvlText w:val="•"/>
      <w:lvlJc w:val="left"/>
      <w:pPr>
        <w:tabs>
          <w:tab w:val="num" w:pos="1778"/>
        </w:tabs>
        <w:ind w:left="1778" w:hanging="360"/>
      </w:pPr>
      <w:rPr>
        <w:rFonts w:ascii="Times New Roman" w:eastAsia="Times New Roman" w:hAnsi="Times New Roman" w:cs="Times New Roman" w:hint="default"/>
        <w:color w:val="auto"/>
        <w:sz w:val="16"/>
      </w:rPr>
    </w:lvl>
    <w:lvl w:ilvl="1">
      <w:start w:val="1"/>
      <w:numFmt w:val="bullet"/>
      <w:lvlText w:val="o"/>
      <w:lvlJc w:val="left"/>
      <w:pPr>
        <w:tabs>
          <w:tab w:val="num" w:pos="2150"/>
        </w:tabs>
        <w:ind w:left="2150" w:hanging="360"/>
      </w:pPr>
      <w:rPr>
        <w:rFonts w:ascii="Courier New" w:eastAsia="Courier New" w:hAnsi="Courier New" w:cs="Courier New" w:hint="default"/>
      </w:rPr>
    </w:lvl>
    <w:lvl w:ilvl="2">
      <w:start w:val="1"/>
      <w:numFmt w:val="bullet"/>
      <w:lvlText w:val=""/>
      <w:lvlJc w:val="left"/>
      <w:pPr>
        <w:tabs>
          <w:tab w:val="num" w:pos="2870"/>
        </w:tabs>
        <w:ind w:left="2870" w:hanging="360"/>
      </w:pPr>
      <w:rPr>
        <w:rFonts w:ascii="Wingdings" w:eastAsia="Wingdings" w:hAnsi="Wingdings" w:cs="Wingdings" w:hint="default"/>
      </w:rPr>
    </w:lvl>
    <w:lvl w:ilvl="3">
      <w:start w:val="1"/>
      <w:numFmt w:val="bullet"/>
      <w:lvlText w:val=""/>
      <w:lvlJc w:val="left"/>
      <w:pPr>
        <w:tabs>
          <w:tab w:val="num" w:pos="3590"/>
        </w:tabs>
        <w:ind w:left="3590" w:hanging="360"/>
      </w:pPr>
      <w:rPr>
        <w:rFonts w:ascii="Symbol" w:eastAsia="Symbol" w:hAnsi="Symbol" w:cs="Symbol" w:hint="default"/>
      </w:rPr>
    </w:lvl>
    <w:lvl w:ilvl="4">
      <w:start w:val="1"/>
      <w:numFmt w:val="bullet"/>
      <w:lvlText w:val="o"/>
      <w:lvlJc w:val="left"/>
      <w:pPr>
        <w:tabs>
          <w:tab w:val="num" w:pos="4310"/>
        </w:tabs>
        <w:ind w:left="4310" w:hanging="360"/>
      </w:pPr>
      <w:rPr>
        <w:rFonts w:ascii="Courier New" w:eastAsia="Courier New" w:hAnsi="Courier New" w:cs="Courier New" w:hint="default"/>
      </w:rPr>
    </w:lvl>
    <w:lvl w:ilvl="5">
      <w:start w:val="1"/>
      <w:numFmt w:val="bullet"/>
      <w:lvlText w:val=""/>
      <w:lvlJc w:val="left"/>
      <w:pPr>
        <w:tabs>
          <w:tab w:val="num" w:pos="5030"/>
        </w:tabs>
        <w:ind w:left="5030" w:hanging="360"/>
      </w:pPr>
      <w:rPr>
        <w:rFonts w:ascii="Wingdings" w:eastAsia="Wingdings" w:hAnsi="Wingdings" w:cs="Wingdings" w:hint="default"/>
      </w:rPr>
    </w:lvl>
    <w:lvl w:ilvl="6">
      <w:start w:val="1"/>
      <w:numFmt w:val="bullet"/>
      <w:lvlText w:val=""/>
      <w:lvlJc w:val="left"/>
      <w:pPr>
        <w:tabs>
          <w:tab w:val="num" w:pos="5750"/>
        </w:tabs>
        <w:ind w:left="5750" w:hanging="360"/>
      </w:pPr>
      <w:rPr>
        <w:rFonts w:ascii="Symbol" w:eastAsia="Symbol" w:hAnsi="Symbol" w:cs="Symbol" w:hint="default"/>
      </w:rPr>
    </w:lvl>
    <w:lvl w:ilvl="7">
      <w:start w:val="1"/>
      <w:numFmt w:val="bullet"/>
      <w:lvlText w:val="o"/>
      <w:lvlJc w:val="left"/>
      <w:pPr>
        <w:tabs>
          <w:tab w:val="num" w:pos="6470"/>
        </w:tabs>
        <w:ind w:left="6470" w:hanging="360"/>
      </w:pPr>
      <w:rPr>
        <w:rFonts w:ascii="Courier New" w:eastAsia="Courier New" w:hAnsi="Courier New" w:cs="Courier New" w:hint="default"/>
      </w:rPr>
    </w:lvl>
    <w:lvl w:ilvl="8">
      <w:start w:val="1"/>
      <w:numFmt w:val="bullet"/>
      <w:lvlText w:val=""/>
      <w:lvlJc w:val="left"/>
      <w:pPr>
        <w:tabs>
          <w:tab w:val="num" w:pos="7190"/>
        </w:tabs>
        <w:ind w:left="7190" w:hanging="360"/>
      </w:pPr>
      <w:rPr>
        <w:rFonts w:ascii="Wingdings" w:eastAsia="Wingdings" w:hAnsi="Wingdings" w:cs="Wingdings" w:hint="default"/>
      </w:rPr>
    </w:lvl>
  </w:abstractNum>
  <w:abstractNum w:abstractNumId="16" w15:restartNumberingAfterBreak="0">
    <w:nsid w:val="00000010"/>
    <w:multiLevelType w:val="multilevel"/>
    <w:tmpl w:val="D2C8E090"/>
    <w:lvl w:ilvl="0">
      <w:start w:val="1"/>
      <w:numFmt w:val="bullet"/>
      <w:lvlText w:val=""/>
      <w:lvlJc w:val="left"/>
      <w:pPr>
        <w:ind w:left="720" w:hanging="360"/>
      </w:pPr>
      <w:rPr>
        <w:rFonts w:ascii="Wingdings" w:eastAsia="Wingdings" w:hAnsi="Wingdings" w:cs="Wingdings"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7" w15:restartNumberingAfterBreak="0">
    <w:nsid w:val="00000011"/>
    <w:multiLevelType w:val="multilevel"/>
    <w:tmpl w:val="CABAB95E"/>
    <w:lvl w:ilvl="0">
      <w:start w:val="1"/>
      <w:numFmt w:val="bullet"/>
      <w:lvlText w:val=""/>
      <w:lvlJc w:val="left"/>
      <w:pPr>
        <w:ind w:left="720" w:hanging="360"/>
      </w:pPr>
      <w:rPr>
        <w:rFonts w:ascii="Wingdings" w:eastAsia="Wingdings" w:hAnsi="Wingdings" w:cs="Wingdings"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00000012"/>
    <w:multiLevelType w:val="multilevel"/>
    <w:tmpl w:val="A34890EA"/>
    <w:lvl w:ilvl="0">
      <w:start w:val="1"/>
      <w:numFmt w:val="decimal"/>
      <w:lvlText w:val="%1."/>
      <w:lvlJc w:val="left"/>
      <w:pPr>
        <w:tabs>
          <w:tab w:val="num" w:pos="432"/>
        </w:tabs>
        <w:ind w:left="432" w:hanging="432"/>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15:restartNumberingAfterBreak="0">
    <w:nsid w:val="00000013"/>
    <w:multiLevelType w:val="multilevel"/>
    <w:tmpl w:val="6CBA9FBE"/>
    <w:lvl w:ilvl="0">
      <w:start w:val="1"/>
      <w:numFmt w:val="decimal"/>
      <w:pStyle w:val="Titolo1"/>
      <w:suff w:val="space"/>
      <w:lvlText w:val="%1 -"/>
      <w:lvlJc w:val="left"/>
      <w:pPr>
        <w:ind w:left="0" w:firstLine="0"/>
      </w:pPr>
      <w:rPr>
        <w:rFonts w:hint="default"/>
      </w:rPr>
    </w:lvl>
    <w:lvl w:ilvl="1">
      <w:start w:val="1"/>
      <w:numFmt w:val="decimal"/>
      <w:pStyle w:val="Titolo2"/>
      <w:suff w:val="space"/>
      <w:lvlText w:val="%1.%2"/>
      <w:lvlJc w:val="left"/>
      <w:pPr>
        <w:ind w:left="0" w:firstLine="0"/>
      </w:pPr>
      <w:rPr>
        <w:rFonts w:hint="default"/>
      </w:rPr>
    </w:lvl>
    <w:lvl w:ilvl="2">
      <w:start w:val="1"/>
      <w:numFmt w:val="decimal"/>
      <w:pStyle w:val="Titolo3"/>
      <w:suff w:val="space"/>
      <w:lvlText w:val="%1.%2.%3"/>
      <w:lvlJc w:val="left"/>
      <w:pPr>
        <w:ind w:left="0" w:firstLine="0"/>
      </w:pPr>
      <w:rPr>
        <w:rFonts w:hint="default"/>
      </w:rPr>
    </w:lvl>
    <w:lvl w:ilvl="3">
      <w:start w:val="1"/>
      <w:numFmt w:val="decimal"/>
      <w:pStyle w:val="Titolo4"/>
      <w:suff w:val="space"/>
      <w:lvlText w:val="%1.%2.%3.%4"/>
      <w:lvlJc w:val="left"/>
      <w:pPr>
        <w:ind w:left="0" w:firstLine="0"/>
      </w:pPr>
      <w:rPr>
        <w:rFonts w:hint="default"/>
      </w:rPr>
    </w:lvl>
    <w:lvl w:ilvl="4">
      <w:start w:val="1"/>
      <w:numFmt w:val="decimal"/>
      <w:pStyle w:val="Titolo5"/>
      <w:suff w:val="space"/>
      <w:lvlText w:val="%1.%2.%3.%4.%5"/>
      <w:lvlJc w:val="left"/>
      <w:pPr>
        <w:ind w:left="0" w:firstLine="0"/>
      </w:pPr>
      <w:rPr>
        <w:rFonts w:hint="default"/>
      </w:rPr>
    </w:lvl>
    <w:lvl w:ilvl="5">
      <w:start w:val="1"/>
      <w:numFmt w:val="decimal"/>
      <w:pStyle w:val="Titolo6"/>
      <w:suff w:val="space"/>
      <w:lvlText w:val="%1.%2.%3.%4.%5.%6"/>
      <w:lvlJc w:val="left"/>
      <w:pPr>
        <w:ind w:left="0" w:firstLine="0"/>
      </w:pPr>
      <w:rPr>
        <w:rFonts w:hint="default"/>
      </w:rPr>
    </w:lvl>
    <w:lvl w:ilvl="6">
      <w:start w:val="1"/>
      <w:numFmt w:val="decimal"/>
      <w:pStyle w:val="Titolo7"/>
      <w:suff w:val="space"/>
      <w:lvlText w:val="%1.%2.%3.%4.%5.%6.%7"/>
      <w:lvlJc w:val="left"/>
      <w:pPr>
        <w:ind w:left="0" w:firstLine="0"/>
      </w:pPr>
      <w:rPr>
        <w:rFonts w:hint="default"/>
      </w:rPr>
    </w:lvl>
    <w:lvl w:ilvl="7">
      <w:start w:val="1"/>
      <w:numFmt w:val="decimal"/>
      <w:pStyle w:val="Titolo8"/>
      <w:suff w:val="space"/>
      <w:lvlText w:val="%1.%2.%3.%4.%5.%6.%7.%8"/>
      <w:lvlJc w:val="left"/>
      <w:pPr>
        <w:ind w:left="0" w:firstLine="0"/>
      </w:pPr>
      <w:rPr>
        <w:rFonts w:hint="default"/>
      </w:rPr>
    </w:lvl>
    <w:lvl w:ilvl="8">
      <w:start w:val="1"/>
      <w:numFmt w:val="decimal"/>
      <w:pStyle w:val="Titolo9"/>
      <w:suff w:val="space"/>
      <w:lvlText w:val="%1.%2.%3.%4.%5.%6.%7.%8.%9"/>
      <w:lvlJc w:val="left"/>
      <w:pPr>
        <w:ind w:left="0" w:firstLine="0"/>
      </w:pPr>
      <w:rPr>
        <w:rFonts w:hint="default"/>
      </w:rPr>
    </w:lvl>
  </w:abstractNum>
  <w:abstractNum w:abstractNumId="20" w15:restartNumberingAfterBreak="0">
    <w:nsid w:val="00000014"/>
    <w:multiLevelType w:val="multilevel"/>
    <w:tmpl w:val="2C9CBF54"/>
    <w:lvl w:ilvl="0">
      <w:start w:val="1"/>
      <w:numFmt w:val="bullet"/>
      <w:lvlText w:val=""/>
      <w:lvlJc w:val="left"/>
      <w:pPr>
        <w:tabs>
          <w:tab w:val="num" w:pos="2003"/>
        </w:tabs>
        <w:ind w:left="2003" w:hanging="360"/>
      </w:pPr>
      <w:rPr>
        <w:rFonts w:ascii="Symbol" w:eastAsia="Symbol" w:hAnsi="Symbol" w:cs="Symbol" w:hint="default"/>
        <w:color w:val="auto"/>
        <w:sz w:val="16"/>
      </w:rPr>
    </w:lvl>
    <w:lvl w:ilvl="1">
      <w:start w:val="1"/>
      <w:numFmt w:val="bullet"/>
      <w:lvlText w:val="o"/>
      <w:lvlJc w:val="left"/>
      <w:pPr>
        <w:tabs>
          <w:tab w:val="num" w:pos="2375"/>
        </w:tabs>
        <w:ind w:left="2375" w:hanging="360"/>
      </w:pPr>
      <w:rPr>
        <w:rFonts w:ascii="Courier New" w:eastAsia="Courier New" w:hAnsi="Courier New" w:cs="Courier New" w:hint="default"/>
      </w:rPr>
    </w:lvl>
    <w:lvl w:ilvl="2">
      <w:start w:val="1"/>
      <w:numFmt w:val="bullet"/>
      <w:lvlText w:val=""/>
      <w:lvlJc w:val="left"/>
      <w:pPr>
        <w:tabs>
          <w:tab w:val="num" w:pos="3095"/>
        </w:tabs>
        <w:ind w:left="3095" w:hanging="360"/>
      </w:pPr>
      <w:rPr>
        <w:rFonts w:ascii="Wingdings" w:eastAsia="Wingdings" w:hAnsi="Wingdings" w:cs="Wingdings" w:hint="default"/>
      </w:rPr>
    </w:lvl>
    <w:lvl w:ilvl="3">
      <w:start w:val="1"/>
      <w:numFmt w:val="bullet"/>
      <w:lvlText w:val=""/>
      <w:lvlJc w:val="left"/>
      <w:pPr>
        <w:tabs>
          <w:tab w:val="num" w:pos="3815"/>
        </w:tabs>
        <w:ind w:left="3815" w:hanging="360"/>
      </w:pPr>
      <w:rPr>
        <w:rFonts w:ascii="Symbol" w:eastAsia="Symbol" w:hAnsi="Symbol" w:cs="Symbol" w:hint="default"/>
      </w:rPr>
    </w:lvl>
    <w:lvl w:ilvl="4">
      <w:start w:val="1"/>
      <w:numFmt w:val="bullet"/>
      <w:lvlText w:val="o"/>
      <w:lvlJc w:val="left"/>
      <w:pPr>
        <w:tabs>
          <w:tab w:val="num" w:pos="4535"/>
        </w:tabs>
        <w:ind w:left="4535" w:hanging="360"/>
      </w:pPr>
      <w:rPr>
        <w:rFonts w:ascii="Courier New" w:eastAsia="Courier New" w:hAnsi="Courier New" w:cs="Courier New" w:hint="default"/>
      </w:rPr>
    </w:lvl>
    <w:lvl w:ilvl="5">
      <w:start w:val="1"/>
      <w:numFmt w:val="bullet"/>
      <w:lvlText w:val=""/>
      <w:lvlJc w:val="left"/>
      <w:pPr>
        <w:tabs>
          <w:tab w:val="num" w:pos="5255"/>
        </w:tabs>
        <w:ind w:left="5255" w:hanging="360"/>
      </w:pPr>
      <w:rPr>
        <w:rFonts w:ascii="Wingdings" w:eastAsia="Wingdings" w:hAnsi="Wingdings" w:cs="Wingdings" w:hint="default"/>
      </w:rPr>
    </w:lvl>
    <w:lvl w:ilvl="6">
      <w:start w:val="1"/>
      <w:numFmt w:val="bullet"/>
      <w:lvlText w:val=""/>
      <w:lvlJc w:val="left"/>
      <w:pPr>
        <w:tabs>
          <w:tab w:val="num" w:pos="5975"/>
        </w:tabs>
        <w:ind w:left="5975" w:hanging="360"/>
      </w:pPr>
      <w:rPr>
        <w:rFonts w:ascii="Symbol" w:eastAsia="Symbol" w:hAnsi="Symbol" w:cs="Symbol" w:hint="default"/>
      </w:rPr>
    </w:lvl>
    <w:lvl w:ilvl="7">
      <w:start w:val="1"/>
      <w:numFmt w:val="bullet"/>
      <w:lvlText w:val="o"/>
      <w:lvlJc w:val="left"/>
      <w:pPr>
        <w:tabs>
          <w:tab w:val="num" w:pos="6695"/>
        </w:tabs>
        <w:ind w:left="6695" w:hanging="360"/>
      </w:pPr>
      <w:rPr>
        <w:rFonts w:ascii="Courier New" w:eastAsia="Courier New" w:hAnsi="Courier New" w:cs="Courier New" w:hint="default"/>
      </w:rPr>
    </w:lvl>
    <w:lvl w:ilvl="8">
      <w:start w:val="1"/>
      <w:numFmt w:val="bullet"/>
      <w:lvlText w:val=""/>
      <w:lvlJc w:val="left"/>
      <w:pPr>
        <w:tabs>
          <w:tab w:val="num" w:pos="7415"/>
        </w:tabs>
        <w:ind w:left="7415" w:hanging="360"/>
      </w:pPr>
      <w:rPr>
        <w:rFonts w:ascii="Wingdings" w:eastAsia="Wingdings" w:hAnsi="Wingdings" w:cs="Wingdings" w:hint="default"/>
      </w:rPr>
    </w:lvl>
  </w:abstractNum>
  <w:abstractNum w:abstractNumId="21" w15:restartNumberingAfterBreak="0">
    <w:nsid w:val="00000015"/>
    <w:multiLevelType w:val="multilevel"/>
    <w:tmpl w:val="F3EE87C0"/>
    <w:lvl w:ilvl="0">
      <w:start w:val="1"/>
      <w:numFmt w:val="decimal"/>
      <w:lvlText w:val="%1."/>
      <w:lvlJc w:val="left"/>
      <w:pPr>
        <w:ind w:left="720" w:hanging="360"/>
      </w:pPr>
    </w:lvl>
    <w:lvl w:ilvl="1">
      <w:start w:val="1"/>
      <w:numFmt w:val="decimal"/>
      <w:isLgl/>
      <w:lvlText w:val="%1.%2"/>
      <w:lvlJc w:val="left"/>
      <w:pPr>
        <w:ind w:left="924" w:hanging="56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00000016"/>
    <w:multiLevelType w:val="multilevel"/>
    <w:tmpl w:val="4C328C24"/>
    <w:lvl w:ilvl="0">
      <w:start w:val="1"/>
      <w:numFmt w:val="decimal"/>
      <w:lvlText w:val="%1."/>
      <w:lvlJc w:val="left"/>
      <w:pPr>
        <w:tabs>
          <w:tab w:val="num" w:pos="432"/>
        </w:tabs>
        <w:ind w:left="432" w:hanging="432"/>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00000017"/>
    <w:multiLevelType w:val="multilevel"/>
    <w:tmpl w:val="B7884D90"/>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00000018"/>
    <w:multiLevelType w:val="multilevel"/>
    <w:tmpl w:val="B56A59A2"/>
    <w:lvl w:ilvl="0">
      <w:start w:val="1"/>
      <w:numFmt w:val="bullet"/>
      <w:lvlText w:val="•"/>
      <w:lvlJc w:val="left"/>
      <w:pPr>
        <w:tabs>
          <w:tab w:val="num" w:pos="360"/>
        </w:tabs>
        <w:ind w:left="360" w:hanging="360"/>
      </w:pPr>
      <w:rPr>
        <w:rFonts w:ascii="Times New Roman" w:eastAsia="Times New Roman" w:hAnsi="Times New Roman" w:cs="Times New Roman" w:hint="default"/>
        <w:color w:val="auto"/>
        <w:sz w:val="16"/>
      </w:rPr>
    </w:lvl>
    <w:lvl w:ilvl="1">
      <w:start w:val="1"/>
      <w:numFmt w:val="bullet"/>
      <w:lvlText w:val="o"/>
      <w:lvlJc w:val="left"/>
      <w:pPr>
        <w:tabs>
          <w:tab w:val="num" w:pos="732"/>
        </w:tabs>
        <w:ind w:left="732" w:hanging="360"/>
      </w:pPr>
      <w:rPr>
        <w:rFonts w:ascii="Courier New" w:eastAsia="Courier New" w:hAnsi="Courier New" w:cs="Courier New" w:hint="default"/>
      </w:rPr>
    </w:lvl>
    <w:lvl w:ilvl="2">
      <w:start w:val="1"/>
      <w:numFmt w:val="bullet"/>
      <w:lvlText w:val=""/>
      <w:lvlJc w:val="left"/>
      <w:pPr>
        <w:tabs>
          <w:tab w:val="num" w:pos="1452"/>
        </w:tabs>
        <w:ind w:left="1452" w:hanging="360"/>
      </w:pPr>
      <w:rPr>
        <w:rFonts w:ascii="Wingdings" w:eastAsia="Wingdings" w:hAnsi="Wingdings" w:cs="Wingdings" w:hint="default"/>
      </w:rPr>
    </w:lvl>
    <w:lvl w:ilvl="3">
      <w:start w:val="1"/>
      <w:numFmt w:val="bullet"/>
      <w:lvlText w:val=""/>
      <w:lvlJc w:val="left"/>
      <w:pPr>
        <w:tabs>
          <w:tab w:val="num" w:pos="2172"/>
        </w:tabs>
        <w:ind w:left="2172" w:hanging="360"/>
      </w:pPr>
      <w:rPr>
        <w:rFonts w:ascii="Symbol" w:eastAsia="Symbol" w:hAnsi="Symbol" w:cs="Symbol" w:hint="default"/>
      </w:rPr>
    </w:lvl>
    <w:lvl w:ilvl="4">
      <w:start w:val="1"/>
      <w:numFmt w:val="bullet"/>
      <w:lvlText w:val="o"/>
      <w:lvlJc w:val="left"/>
      <w:pPr>
        <w:tabs>
          <w:tab w:val="num" w:pos="2892"/>
        </w:tabs>
        <w:ind w:left="2892" w:hanging="360"/>
      </w:pPr>
      <w:rPr>
        <w:rFonts w:ascii="Courier New" w:eastAsia="Courier New" w:hAnsi="Courier New" w:cs="Courier New" w:hint="default"/>
      </w:rPr>
    </w:lvl>
    <w:lvl w:ilvl="5">
      <w:start w:val="1"/>
      <w:numFmt w:val="bullet"/>
      <w:lvlText w:val=""/>
      <w:lvlJc w:val="left"/>
      <w:pPr>
        <w:tabs>
          <w:tab w:val="num" w:pos="3612"/>
        </w:tabs>
        <w:ind w:left="3612" w:hanging="360"/>
      </w:pPr>
      <w:rPr>
        <w:rFonts w:ascii="Wingdings" w:eastAsia="Wingdings" w:hAnsi="Wingdings" w:cs="Wingdings" w:hint="default"/>
      </w:rPr>
    </w:lvl>
    <w:lvl w:ilvl="6">
      <w:start w:val="1"/>
      <w:numFmt w:val="bullet"/>
      <w:lvlText w:val=""/>
      <w:lvlJc w:val="left"/>
      <w:pPr>
        <w:tabs>
          <w:tab w:val="num" w:pos="4332"/>
        </w:tabs>
        <w:ind w:left="4332" w:hanging="360"/>
      </w:pPr>
      <w:rPr>
        <w:rFonts w:ascii="Symbol" w:eastAsia="Symbol" w:hAnsi="Symbol" w:cs="Symbol" w:hint="default"/>
      </w:rPr>
    </w:lvl>
    <w:lvl w:ilvl="7">
      <w:start w:val="1"/>
      <w:numFmt w:val="bullet"/>
      <w:lvlText w:val="o"/>
      <w:lvlJc w:val="left"/>
      <w:pPr>
        <w:tabs>
          <w:tab w:val="num" w:pos="5052"/>
        </w:tabs>
        <w:ind w:left="5052" w:hanging="360"/>
      </w:pPr>
      <w:rPr>
        <w:rFonts w:ascii="Courier New" w:eastAsia="Courier New" w:hAnsi="Courier New" w:cs="Courier New" w:hint="default"/>
      </w:rPr>
    </w:lvl>
    <w:lvl w:ilvl="8">
      <w:start w:val="1"/>
      <w:numFmt w:val="bullet"/>
      <w:lvlText w:val=""/>
      <w:lvlJc w:val="left"/>
      <w:pPr>
        <w:tabs>
          <w:tab w:val="num" w:pos="5772"/>
        </w:tabs>
        <w:ind w:left="5772" w:hanging="360"/>
      </w:pPr>
      <w:rPr>
        <w:rFonts w:ascii="Wingdings" w:eastAsia="Wingdings" w:hAnsi="Wingdings" w:cs="Wingdings" w:hint="default"/>
      </w:rPr>
    </w:lvl>
  </w:abstractNum>
  <w:abstractNum w:abstractNumId="25" w15:restartNumberingAfterBreak="0">
    <w:nsid w:val="0000001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0000001A"/>
    <w:multiLevelType w:val="multilevel"/>
    <w:tmpl w:val="87044D14"/>
    <w:lvl w:ilvl="0">
      <w:start w:val="1"/>
      <w:numFmt w:val="bullet"/>
      <w:lvlText w:val=""/>
      <w:lvlJc w:val="left"/>
      <w:pPr>
        <w:ind w:left="720"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7" w15:restartNumberingAfterBreak="0">
    <w:nsid w:val="0000001B"/>
    <w:multiLevelType w:val="multilevel"/>
    <w:tmpl w:val="02FE4CC4"/>
    <w:lvl w:ilvl="0">
      <w:start w:val="1"/>
      <w:numFmt w:val="bullet"/>
      <w:lvlText w:val=""/>
      <w:lvlJc w:val="left"/>
      <w:pPr>
        <w:ind w:left="360" w:hanging="360"/>
      </w:pPr>
      <w:rPr>
        <w:rFonts w:ascii="Symbol" w:eastAsia="Symbol" w:hAnsi="Symbol" w:cs="Symbol" w:hint="default"/>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Wingdings" w:eastAsia="Wingdings" w:hAnsi="Wingdings" w:cs="Wingdings" w:hint="default"/>
      </w:rPr>
    </w:lvl>
    <w:lvl w:ilvl="3">
      <w:start w:val="1"/>
      <w:numFmt w:val="bullet"/>
      <w:lvlText w:val=""/>
      <w:lvlJc w:val="left"/>
      <w:pPr>
        <w:ind w:left="2520" w:hanging="360"/>
      </w:pPr>
      <w:rPr>
        <w:rFonts w:ascii="Symbol" w:eastAsia="Symbol" w:hAnsi="Symbol" w:cs="Symbol"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Wingdings" w:eastAsia="Wingdings" w:hAnsi="Wingdings" w:cs="Wingdings" w:hint="default"/>
      </w:rPr>
    </w:lvl>
    <w:lvl w:ilvl="6">
      <w:start w:val="1"/>
      <w:numFmt w:val="bullet"/>
      <w:lvlText w:val=""/>
      <w:lvlJc w:val="left"/>
      <w:pPr>
        <w:ind w:left="4680" w:hanging="360"/>
      </w:pPr>
      <w:rPr>
        <w:rFonts w:ascii="Symbol" w:eastAsia="Symbol" w:hAnsi="Symbol" w:cs="Symbol"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Wingdings" w:eastAsia="Wingdings" w:hAnsi="Wingdings" w:cs="Wingdings" w:hint="default"/>
      </w:rPr>
    </w:lvl>
  </w:abstractNum>
  <w:abstractNum w:abstractNumId="28" w15:restartNumberingAfterBreak="0">
    <w:nsid w:val="0000001C"/>
    <w:multiLevelType w:val="multilevel"/>
    <w:tmpl w:val="F67221DA"/>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9" w15:restartNumberingAfterBreak="0">
    <w:nsid w:val="0000A991"/>
    <w:multiLevelType w:val="multilevel"/>
    <w:tmpl w:val="B1BC0B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0" w15:restartNumberingAfterBreak="0">
    <w:nsid w:val="00A99411"/>
    <w:multiLevelType w:val="multilevel"/>
    <w:tmpl w:val="4A5AD73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1" w15:restartNumberingAfterBreak="0">
    <w:nsid w:val="0B281E69"/>
    <w:multiLevelType w:val="hybridMultilevel"/>
    <w:tmpl w:val="F05A4110"/>
    <w:lvl w:ilvl="0" w:tplc="CE9235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C2D4386"/>
    <w:multiLevelType w:val="multilevel"/>
    <w:tmpl w:val="4094FBE2"/>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5F4D5C6F"/>
    <w:multiLevelType w:val="multilevel"/>
    <w:tmpl w:val="F9FE3AA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98540A9"/>
    <w:multiLevelType w:val="hybridMultilevel"/>
    <w:tmpl w:val="128E3F80"/>
    <w:lvl w:ilvl="0" w:tplc="9C005B36">
      <w:start w:val="2"/>
      <w:numFmt w:val="bullet"/>
      <w:pStyle w:val="Puntoelencocontrattinoe1cmbordosin"/>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7D644A1A"/>
    <w:multiLevelType w:val="multilevel"/>
    <w:tmpl w:val="71B259A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407337059">
    <w:abstractNumId w:val="1"/>
  </w:num>
  <w:num w:numId="2" w16cid:durableId="511339970">
    <w:abstractNumId w:val="2"/>
  </w:num>
  <w:num w:numId="3" w16cid:durableId="1581137628">
    <w:abstractNumId w:val="3"/>
  </w:num>
  <w:num w:numId="4" w16cid:durableId="1032995906">
    <w:abstractNumId w:val="4"/>
  </w:num>
  <w:num w:numId="5" w16cid:durableId="1386837076">
    <w:abstractNumId w:val="5"/>
  </w:num>
  <w:num w:numId="6" w16cid:durableId="1737775666">
    <w:abstractNumId w:val="6"/>
  </w:num>
  <w:num w:numId="7" w16cid:durableId="722942523">
    <w:abstractNumId w:val="7"/>
  </w:num>
  <w:num w:numId="8" w16cid:durableId="916356457">
    <w:abstractNumId w:val="8"/>
  </w:num>
  <w:num w:numId="9" w16cid:durableId="887297972">
    <w:abstractNumId w:val="9"/>
  </w:num>
  <w:num w:numId="10" w16cid:durableId="940526618">
    <w:abstractNumId w:val="10"/>
  </w:num>
  <w:num w:numId="11" w16cid:durableId="994338266">
    <w:abstractNumId w:val="11"/>
  </w:num>
  <w:num w:numId="12" w16cid:durableId="1454398576">
    <w:abstractNumId w:val="12"/>
  </w:num>
  <w:num w:numId="13" w16cid:durableId="144587002">
    <w:abstractNumId w:val="13"/>
  </w:num>
  <w:num w:numId="14" w16cid:durableId="234709155">
    <w:abstractNumId w:val="14"/>
  </w:num>
  <w:num w:numId="15" w16cid:durableId="1452430346">
    <w:abstractNumId w:val="15"/>
  </w:num>
  <w:num w:numId="16" w16cid:durableId="393165083">
    <w:abstractNumId w:val="16"/>
  </w:num>
  <w:num w:numId="17" w16cid:durableId="2128618255">
    <w:abstractNumId w:val="17"/>
  </w:num>
  <w:num w:numId="18" w16cid:durableId="602373106">
    <w:abstractNumId w:val="18"/>
  </w:num>
  <w:num w:numId="19" w16cid:durableId="847449121">
    <w:abstractNumId w:val="19"/>
  </w:num>
  <w:num w:numId="20" w16cid:durableId="2048679605">
    <w:abstractNumId w:val="20"/>
  </w:num>
  <w:num w:numId="21" w16cid:durableId="484706302">
    <w:abstractNumId w:val="21"/>
  </w:num>
  <w:num w:numId="22" w16cid:durableId="1380010946">
    <w:abstractNumId w:val="22"/>
  </w:num>
  <w:num w:numId="23" w16cid:durableId="1568496752">
    <w:abstractNumId w:val="23"/>
  </w:num>
  <w:num w:numId="24" w16cid:durableId="472790594">
    <w:abstractNumId w:val="24"/>
  </w:num>
  <w:num w:numId="25" w16cid:durableId="900555527">
    <w:abstractNumId w:val="25"/>
  </w:num>
  <w:num w:numId="26" w16cid:durableId="781414342">
    <w:abstractNumId w:val="26"/>
  </w:num>
  <w:num w:numId="27" w16cid:durableId="177961944">
    <w:abstractNumId w:val="27"/>
  </w:num>
  <w:num w:numId="28" w16cid:durableId="502549890">
    <w:abstractNumId w:val="28"/>
  </w:num>
  <w:num w:numId="29" w16cid:durableId="2051570343">
    <w:abstractNumId w:val="32"/>
  </w:num>
  <w:num w:numId="30" w16cid:durableId="1075322126">
    <w:abstractNumId w:val="33"/>
  </w:num>
  <w:num w:numId="31" w16cid:durableId="1794981394">
    <w:abstractNumId w:val="35"/>
  </w:num>
  <w:num w:numId="32" w16cid:durableId="93208356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68252352">
    <w:abstractNumId w:val="0"/>
  </w:num>
  <w:num w:numId="34" w16cid:durableId="200434824">
    <w:abstractNumId w:val="34"/>
  </w:num>
  <w:num w:numId="35" w16cid:durableId="388917613">
    <w:abstractNumId w:val="29"/>
  </w:num>
  <w:num w:numId="36" w16cid:durableId="210036790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37054934">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la Giulio (RSE)">
    <w15:presenceInfo w15:providerId="AD" w15:userId="S::MELA@rse-web.it::d92a3b35-a316-4289-85f7-7688fb06d4f9"/>
  </w15:person>
  <w15:person w15:author="Molocchi Andrea (RSE)">
    <w15:presenceInfo w15:providerId="AD" w15:userId="S::MOLOCCHI@rse-web.it::65ef036d-f055-43c0-a053-0bac0e1a8fd6"/>
  </w15:person>
  <w15:person w15:author="RSE S.p.a">
    <w15:presenceInfo w15:providerId="None" w15:userId="RSE S.p.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styleLockTheme/>
  <w:styleLockQFSet/>
  <w:defaultTabStop w:val="708"/>
  <w:hyphenationZone w:val="283"/>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3NrQwMLM0NjcAAiUdpeDU4uLM/DyQAstaANdRUj0sAAAA"/>
    <w:docVar w:name="CodiceModello" w:val="Mod. RARDS v.14"/>
    <w:docVar w:name="copyright" w:val="2023"/>
    <w:docVar w:name="protocollo" w:val="23007423"/>
  </w:docVars>
  <w:rsids>
    <w:rsidRoot w:val="00C729D6"/>
    <w:rsid w:val="00194B77"/>
    <w:rsid w:val="00270596"/>
    <w:rsid w:val="002A20ED"/>
    <w:rsid w:val="0030693F"/>
    <w:rsid w:val="0033251F"/>
    <w:rsid w:val="004770F1"/>
    <w:rsid w:val="0049458D"/>
    <w:rsid w:val="004A2640"/>
    <w:rsid w:val="004D36BA"/>
    <w:rsid w:val="00505A4A"/>
    <w:rsid w:val="0076694E"/>
    <w:rsid w:val="00910A03"/>
    <w:rsid w:val="00950E13"/>
    <w:rsid w:val="00956FE9"/>
    <w:rsid w:val="00A804DD"/>
    <w:rsid w:val="00AB0790"/>
    <w:rsid w:val="00AF5AD0"/>
    <w:rsid w:val="00BA0A5D"/>
    <w:rsid w:val="00C729D6"/>
    <w:rsid w:val="00CD61BB"/>
    <w:rsid w:val="00D04FA3"/>
    <w:rsid w:val="00DB67B5"/>
    <w:rsid w:val="00DE520F"/>
    <w:rsid w:val="00DF7BED"/>
    <w:rsid w:val="00FA2AB8"/>
    <w:rsid w:val="00FB77F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B1B3B8"/>
  <w15:docId w15:val="{DBC55F8A-2608-4417-8371-6A2E21006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1" w:defUIPriority="0" w:defSemiHidden="0" w:defUnhideWhenUsed="0" w:defQFormat="0" w:count="376">
    <w:lsdException w:name="Normal" w:locked="0"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e">
    <w:name w:val="Normal"/>
    <w:qFormat/>
    <w:pPr>
      <w:jc w:val="both"/>
    </w:pPr>
    <w:rPr>
      <w:rFonts w:ascii="Corbel" w:hAnsi="Corbel"/>
    </w:rPr>
  </w:style>
  <w:style w:type="paragraph" w:styleId="Titolo1">
    <w:name w:val="heading 1"/>
    <w:basedOn w:val="Normale"/>
    <w:next w:val="Normale"/>
    <w:link w:val="Titolo1Carattere"/>
    <w:qFormat/>
    <w:pPr>
      <w:keepNext/>
      <w:numPr>
        <w:numId w:val="19"/>
      </w:numPr>
      <w:outlineLvl w:val="0"/>
    </w:pPr>
    <w:rPr>
      <w:b/>
      <w:caps/>
      <w:color w:val="244D7B"/>
      <w:sz w:val="36"/>
    </w:rPr>
  </w:style>
  <w:style w:type="paragraph" w:styleId="Titolo2">
    <w:name w:val="heading 2"/>
    <w:basedOn w:val="Normale"/>
    <w:next w:val="Normale"/>
    <w:link w:val="Titolo2Carattere"/>
    <w:qFormat/>
    <w:pPr>
      <w:keepNext/>
      <w:numPr>
        <w:ilvl w:val="1"/>
        <w:numId w:val="19"/>
      </w:numPr>
      <w:outlineLvl w:val="1"/>
    </w:pPr>
    <w:rPr>
      <w:color w:val="244D7B"/>
      <w:sz w:val="36"/>
    </w:rPr>
  </w:style>
  <w:style w:type="paragraph" w:styleId="Titolo3">
    <w:name w:val="heading 3"/>
    <w:basedOn w:val="Normale"/>
    <w:next w:val="Normale"/>
    <w:link w:val="Titolo3Carattere"/>
    <w:qFormat/>
    <w:pPr>
      <w:keepNext/>
      <w:numPr>
        <w:ilvl w:val="2"/>
        <w:numId w:val="19"/>
      </w:numPr>
      <w:outlineLvl w:val="2"/>
    </w:pPr>
    <w:rPr>
      <w:color w:val="244D7B"/>
      <w:sz w:val="32"/>
    </w:rPr>
  </w:style>
  <w:style w:type="paragraph" w:styleId="Titolo4">
    <w:name w:val="heading 4"/>
    <w:basedOn w:val="Normale"/>
    <w:next w:val="Normale"/>
    <w:link w:val="Titolo4Carattere"/>
    <w:qFormat/>
    <w:pPr>
      <w:keepNext/>
      <w:numPr>
        <w:ilvl w:val="3"/>
        <w:numId w:val="19"/>
      </w:numPr>
      <w:outlineLvl w:val="3"/>
    </w:pPr>
    <w:rPr>
      <w:color w:val="244D7B"/>
      <w:sz w:val="32"/>
    </w:rPr>
  </w:style>
  <w:style w:type="paragraph" w:styleId="Titolo5">
    <w:name w:val="heading 5"/>
    <w:basedOn w:val="Normale"/>
    <w:next w:val="Normale"/>
    <w:link w:val="Titolo5Carattere"/>
    <w:qFormat/>
    <w:pPr>
      <w:numPr>
        <w:ilvl w:val="4"/>
        <w:numId w:val="19"/>
      </w:numPr>
      <w:outlineLvl w:val="4"/>
    </w:pPr>
    <w:rPr>
      <w:color w:val="244D7B"/>
      <w:sz w:val="32"/>
    </w:rPr>
  </w:style>
  <w:style w:type="paragraph" w:styleId="Titolo6">
    <w:name w:val="heading 6"/>
    <w:basedOn w:val="Normale"/>
    <w:next w:val="Normale"/>
    <w:link w:val="Titolo6Carattere"/>
    <w:qFormat/>
    <w:pPr>
      <w:numPr>
        <w:ilvl w:val="5"/>
        <w:numId w:val="19"/>
      </w:numPr>
      <w:outlineLvl w:val="5"/>
    </w:pPr>
    <w:rPr>
      <w:color w:val="244D7B"/>
      <w:sz w:val="32"/>
    </w:rPr>
  </w:style>
  <w:style w:type="paragraph" w:styleId="Titolo7">
    <w:name w:val="heading 7"/>
    <w:basedOn w:val="Normale"/>
    <w:next w:val="Normale"/>
    <w:link w:val="Titolo7Carattere"/>
    <w:qFormat/>
    <w:pPr>
      <w:numPr>
        <w:ilvl w:val="6"/>
        <w:numId w:val="19"/>
      </w:numPr>
      <w:outlineLvl w:val="6"/>
    </w:pPr>
    <w:rPr>
      <w:rFonts w:eastAsia="Arial" w:cs="Arial"/>
      <w:color w:val="244D7B"/>
      <w:sz w:val="32"/>
    </w:rPr>
  </w:style>
  <w:style w:type="paragraph" w:styleId="Titolo8">
    <w:name w:val="heading 8"/>
    <w:basedOn w:val="Normale"/>
    <w:next w:val="Normale"/>
    <w:link w:val="Titolo8Carattere"/>
    <w:qFormat/>
    <w:pPr>
      <w:numPr>
        <w:ilvl w:val="7"/>
        <w:numId w:val="19"/>
      </w:numPr>
      <w:outlineLvl w:val="7"/>
    </w:pPr>
    <w:rPr>
      <w:rFonts w:eastAsia="Arial" w:cs="Arial"/>
      <w:color w:val="244D7B"/>
      <w:sz w:val="32"/>
    </w:rPr>
  </w:style>
  <w:style w:type="paragraph" w:styleId="Titolo9">
    <w:name w:val="heading 9"/>
    <w:basedOn w:val="Normale"/>
    <w:next w:val="Normale"/>
    <w:link w:val="Titolo9Carattere"/>
    <w:qFormat/>
    <w:pPr>
      <w:numPr>
        <w:ilvl w:val="8"/>
        <w:numId w:val="19"/>
      </w:numPr>
      <w:outlineLvl w:val="8"/>
    </w:pPr>
    <w:rPr>
      <w:rFonts w:eastAsia="Arial" w:cs="Arial"/>
      <w:color w:val="244D7B"/>
      <w:sz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Nessunelenco1">
    <w:name w:val="Nessun elenco1"/>
    <w:basedOn w:val="Carpredefinitoparagrafo"/>
    <w:semiHidden/>
    <w:unhideWhenUsed/>
  </w:style>
  <w:style w:type="character" w:customStyle="1" w:styleId="Nessunelenco10">
    <w:name w:val="Nessun elenco1_0"/>
    <w:basedOn w:val="Carpredefinitoparagrafo"/>
    <w:semiHidden/>
    <w:unhideWhenUsed/>
  </w:style>
  <w:style w:type="character" w:customStyle="1" w:styleId="Nessunelenco100">
    <w:name w:val="Nessun elenco1_0_0"/>
    <w:basedOn w:val="Carpredefinitoparagrafo"/>
    <w:semiHidden/>
    <w:unhideWhenUsed/>
  </w:style>
  <w:style w:type="character" w:customStyle="1" w:styleId="Nessunelenco1000">
    <w:name w:val="Nessun elenco1_0_0_0"/>
    <w:basedOn w:val="Carpredefinitoparagrafo"/>
    <w:semiHidden/>
    <w:unhideWhenUsed/>
  </w:style>
  <w:style w:type="character" w:customStyle="1" w:styleId="Nessunelenco10000">
    <w:name w:val="Nessun elenco1_0_0_0_0"/>
    <w:basedOn w:val="Carpredefinitoparagrafo"/>
    <w:semiHidden/>
    <w:unhideWhenUsed/>
  </w:style>
  <w:style w:type="paragraph" w:styleId="Pidipagina">
    <w:name w:val="footer"/>
    <w:basedOn w:val="Normale"/>
    <w:pPr>
      <w:tabs>
        <w:tab w:val="center" w:pos="4819"/>
        <w:tab w:val="right" w:pos="9638"/>
      </w:tabs>
    </w:pPr>
  </w:style>
  <w:style w:type="paragraph" w:styleId="Intestazione">
    <w:name w:val="header"/>
    <w:basedOn w:val="Normale"/>
    <w:link w:val="IntestazioneCarattere"/>
    <w:pPr>
      <w:tabs>
        <w:tab w:val="center" w:pos="4819"/>
        <w:tab w:val="right" w:pos="9638"/>
      </w:tabs>
    </w:pPr>
  </w:style>
  <w:style w:type="paragraph" w:styleId="Sommario1">
    <w:name w:val="toc 1"/>
    <w:basedOn w:val="Normale"/>
    <w:uiPriority w:val="39"/>
    <w:pPr>
      <w:tabs>
        <w:tab w:val="left" w:pos="284"/>
        <w:tab w:val="right" w:leader="dot" w:pos="9214"/>
      </w:tabs>
      <w:spacing w:before="120" w:after="60" w:line="264" w:lineRule="auto"/>
      <w:ind w:left="284" w:right="454" w:hanging="284"/>
      <w:jc w:val="left"/>
    </w:pPr>
    <w:rPr>
      <w:b/>
      <w:caps/>
    </w:rPr>
  </w:style>
  <w:style w:type="paragraph" w:styleId="Sommario2">
    <w:name w:val="toc 2"/>
    <w:basedOn w:val="Normale"/>
    <w:uiPriority w:val="39"/>
    <w:pPr>
      <w:tabs>
        <w:tab w:val="left" w:pos="851"/>
        <w:tab w:val="right" w:leader="dot" w:pos="9214"/>
      </w:tabs>
      <w:spacing w:before="60"/>
      <w:ind w:left="851" w:right="454" w:hanging="567"/>
      <w:jc w:val="left"/>
    </w:pPr>
  </w:style>
  <w:style w:type="paragraph" w:styleId="Sommario3">
    <w:name w:val="toc 3"/>
    <w:basedOn w:val="Normale"/>
    <w:uiPriority w:val="39"/>
    <w:pPr>
      <w:tabs>
        <w:tab w:val="left" w:pos="1320"/>
        <w:tab w:val="right" w:leader="dot" w:pos="9214"/>
      </w:tabs>
      <w:ind w:left="851" w:right="454" w:hanging="567"/>
    </w:pPr>
    <w:rPr>
      <w:i/>
      <w:sz w:val="18"/>
    </w:rPr>
  </w:style>
  <w:style w:type="paragraph" w:styleId="Sommario4">
    <w:name w:val="toc 4"/>
    <w:basedOn w:val="Normale"/>
    <w:semiHidden/>
    <w:pPr>
      <w:ind w:left="660"/>
    </w:pPr>
  </w:style>
  <w:style w:type="paragraph" w:styleId="Sommario5">
    <w:name w:val="toc 5"/>
    <w:basedOn w:val="Normale"/>
    <w:semiHidden/>
    <w:pPr>
      <w:ind w:left="880"/>
    </w:pPr>
  </w:style>
  <w:style w:type="paragraph" w:styleId="Sommario6">
    <w:name w:val="toc 6"/>
    <w:basedOn w:val="Normale"/>
    <w:semiHidden/>
    <w:pPr>
      <w:ind w:left="1100"/>
    </w:pPr>
  </w:style>
  <w:style w:type="paragraph" w:styleId="Sommario7">
    <w:name w:val="toc 7"/>
    <w:basedOn w:val="Normale"/>
    <w:semiHidden/>
    <w:pPr>
      <w:ind w:left="1320"/>
    </w:pPr>
  </w:style>
  <w:style w:type="paragraph" w:styleId="Sommario8">
    <w:name w:val="toc 8"/>
    <w:basedOn w:val="Normale"/>
    <w:semiHidden/>
    <w:pPr>
      <w:ind w:left="1540"/>
    </w:pPr>
  </w:style>
  <w:style w:type="paragraph" w:styleId="Sommario9">
    <w:name w:val="toc 9"/>
    <w:basedOn w:val="Normale"/>
    <w:semiHidden/>
    <w:pPr>
      <w:ind w:left="1760"/>
    </w:pPr>
  </w:style>
  <w:style w:type="character" w:customStyle="1" w:styleId="Rimandocommento1">
    <w:name w:val="Rimando commento1"/>
    <w:basedOn w:val="Carpredefinitoparagrafo"/>
    <w:semiHidden/>
    <w:rPr>
      <w:sz w:val="16"/>
    </w:rPr>
  </w:style>
  <w:style w:type="paragraph" w:customStyle="1" w:styleId="Testocommento1">
    <w:name w:val="Testo commento1"/>
    <w:basedOn w:val="Normale"/>
    <w:semiHidden/>
  </w:style>
  <w:style w:type="paragraph" w:styleId="Corpotesto">
    <w:name w:val="Body Text"/>
    <w:basedOn w:val="Normale"/>
    <w:link w:val="CorpotestoCarattere"/>
    <w:pPr>
      <w:jc w:val="left"/>
    </w:pPr>
    <w:rPr>
      <w:rFonts w:ascii="Arial" w:eastAsia="Arial" w:hAnsi="Arial" w:cs="Arial"/>
      <w:sz w:val="16"/>
    </w:rPr>
  </w:style>
  <w:style w:type="paragraph" w:styleId="Testofumetto">
    <w:name w:val="Balloon Text"/>
    <w:basedOn w:val="Normale"/>
    <w:link w:val="TestofumettoCarattere"/>
    <w:semiHidden/>
    <w:rPr>
      <w:rFonts w:ascii="Tahoma" w:eastAsia="Tahoma" w:hAnsi="Tahoma" w:cs="Tahoma"/>
      <w:sz w:val="16"/>
      <w:szCs w:val="16"/>
    </w:rPr>
  </w:style>
  <w:style w:type="paragraph" w:customStyle="1" w:styleId="Nessunaspaziatura1">
    <w:name w:val="Nessuna spaziatura1"/>
    <w:link w:val="NessunaspaziaturaCarattere"/>
    <w:rPr>
      <w:rFonts w:ascii="Calibri" w:eastAsia="Calibri" w:hAnsi="Calibri" w:cs="Calibri"/>
      <w:sz w:val="22"/>
      <w:szCs w:val="22"/>
    </w:rPr>
  </w:style>
  <w:style w:type="character" w:customStyle="1" w:styleId="NessunaspaziaturaCarattere">
    <w:name w:val="Nessuna spaziatura Carattere"/>
    <w:basedOn w:val="Carpredefinitoparagrafo"/>
    <w:link w:val="Nessunaspaziatura1"/>
    <w:rPr>
      <w:rFonts w:ascii="Calibri" w:eastAsia="Times New Roman" w:hAnsi="Calibri" w:cs="Times New Roman"/>
      <w:sz w:val="22"/>
      <w:szCs w:val="22"/>
    </w:rPr>
  </w:style>
  <w:style w:type="character" w:customStyle="1" w:styleId="PidipaginaCarattere">
    <w:name w:val="Piè di pagina Carattere"/>
    <w:basedOn w:val="Carpredefinitoparagrafo"/>
    <w:rPr>
      <w:sz w:val="22"/>
    </w:rPr>
  </w:style>
  <w:style w:type="table" w:styleId="Grigliatabella">
    <w:name w:val="Table Grid"/>
    <w:basedOn w:val="Tabellanorma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nhideWhenUsed/>
    <w:qFormat/>
    <w:rPr>
      <w:rFonts w:eastAsia="Cambria Math"/>
      <w:b/>
      <w:bCs/>
      <w:noProof/>
      <w:color w:val="22A047"/>
      <w:sz w:val="18"/>
      <w:szCs w:val="18"/>
    </w:rPr>
  </w:style>
  <w:style w:type="paragraph" w:styleId="Sottotitolo">
    <w:name w:val="Subtitle"/>
    <w:basedOn w:val="Normale"/>
    <w:link w:val="SottotitoloCarattere"/>
    <w:qFormat/>
    <w:pPr>
      <w:numPr>
        <w:ilvl w:val="1"/>
      </w:numPr>
    </w:pPr>
    <w:rPr>
      <w:rFonts w:ascii="Cambria" w:eastAsia="Cambria" w:hAnsi="Cambria" w:cs="Cambria"/>
      <w:i/>
      <w:iCs/>
      <w:spacing w:val="15"/>
      <w:sz w:val="24"/>
      <w:szCs w:val="24"/>
    </w:rPr>
  </w:style>
  <w:style w:type="character" w:customStyle="1" w:styleId="SottotitoloCarattere">
    <w:name w:val="Sottotitolo Carattere"/>
    <w:basedOn w:val="Carpredefinitoparagrafo"/>
    <w:link w:val="Sottotitolo"/>
    <w:rPr>
      <w:rFonts w:ascii="Cambria" w:eastAsia="Cambria" w:hAnsi="Cambria" w:cs="Cambria"/>
      <w:i/>
      <w:iCs/>
      <w:spacing w:val="15"/>
      <w:sz w:val="24"/>
      <w:szCs w:val="24"/>
    </w:rPr>
  </w:style>
  <w:style w:type="paragraph" w:customStyle="1" w:styleId="Citazioneintensa1">
    <w:name w:val="Citazione intensa1"/>
    <w:basedOn w:val="Normale"/>
    <w:link w:val="CitazioneintensaCarattere"/>
    <w:pPr>
      <w:pBdr>
        <w:bottom w:val="single" w:sz="4" w:space="4" w:color="4F81BD"/>
      </w:pBdr>
      <w:spacing w:before="200" w:after="280"/>
      <w:ind w:left="936" w:right="936"/>
    </w:pPr>
    <w:rPr>
      <w:b/>
      <w:bCs/>
      <w:i/>
      <w:iCs/>
    </w:rPr>
  </w:style>
  <w:style w:type="character" w:customStyle="1" w:styleId="CitazioneintensaCarattere">
    <w:name w:val="Citazione intensa Carattere"/>
    <w:basedOn w:val="Carpredefinitoparagrafo"/>
    <w:link w:val="Citazioneintensa1"/>
    <w:rPr>
      <w:b/>
      <w:bCs/>
      <w:i/>
      <w:iCs/>
      <w:sz w:val="22"/>
    </w:rPr>
  </w:style>
  <w:style w:type="character" w:customStyle="1" w:styleId="Enfasiintensa1">
    <w:name w:val="Enfasi intensa1"/>
    <w:basedOn w:val="Carpredefinitoparagrafo"/>
    <w:rPr>
      <w:b/>
      <w:bCs/>
      <w:i/>
      <w:iCs/>
      <w:color w:val="auto"/>
    </w:rPr>
  </w:style>
  <w:style w:type="character" w:customStyle="1" w:styleId="Riferimentodelicato1">
    <w:name w:val="Riferimento delicato1"/>
    <w:basedOn w:val="Carpredefinitoparagrafo"/>
    <w:rPr>
      <w:smallCaps/>
      <w:color w:val="auto"/>
      <w:u w:val="single"/>
    </w:rPr>
  </w:style>
  <w:style w:type="character" w:customStyle="1" w:styleId="Riferimentointenso1">
    <w:name w:val="Riferimento intenso1"/>
    <w:basedOn w:val="Carpredefinitoparagrafo"/>
    <w:rPr>
      <w:b/>
      <w:bCs/>
      <w:smallCaps/>
      <w:color w:val="auto"/>
      <w:spacing w:val="5"/>
      <w:u w:val="single"/>
    </w:rPr>
  </w:style>
  <w:style w:type="character" w:customStyle="1" w:styleId="Rimandocommento2">
    <w:name w:val="Rimando commento2"/>
    <w:basedOn w:val="Carpredefinitoparagrafo"/>
    <w:rPr>
      <w:sz w:val="16"/>
      <w:szCs w:val="16"/>
    </w:rPr>
  </w:style>
  <w:style w:type="paragraph" w:customStyle="1" w:styleId="Testocommento2">
    <w:name w:val="Testo commento2"/>
    <w:basedOn w:val="Normale"/>
    <w:link w:val="TestocommentoCarattere"/>
    <w:uiPriority w:val="99"/>
  </w:style>
  <w:style w:type="character" w:customStyle="1" w:styleId="TestocommentoCarattere">
    <w:name w:val="Testo commento Carattere"/>
    <w:basedOn w:val="Carpredefinitoparagrafo"/>
    <w:link w:val="Testocommento2"/>
    <w:uiPriority w:val="99"/>
  </w:style>
  <w:style w:type="paragraph" w:customStyle="1" w:styleId="Soggettocommento1">
    <w:name w:val="Soggetto commento1"/>
    <w:basedOn w:val="Testocommento2"/>
    <w:link w:val="SoggettocommentoCarattere"/>
    <w:rPr>
      <w:b/>
      <w:bCs/>
    </w:rPr>
  </w:style>
  <w:style w:type="character" w:customStyle="1" w:styleId="SoggettocommentoCarattere">
    <w:name w:val="Soggetto commento Carattere"/>
    <w:basedOn w:val="Carpredefinitoparagrafo"/>
    <w:link w:val="Soggettocommento1"/>
    <w:rPr>
      <w:b/>
      <w:bCs/>
    </w:rPr>
  </w:style>
  <w:style w:type="paragraph" w:customStyle="1" w:styleId="Revisione1">
    <w:name w:val="Revisione1"/>
    <w:semiHidden/>
    <w:rPr>
      <w:sz w:val="22"/>
    </w:rPr>
  </w:style>
  <w:style w:type="paragraph" w:styleId="Testonotaapidipagina">
    <w:name w:val="footnote text"/>
    <w:basedOn w:val="Normale"/>
    <w:qFormat/>
    <w:rPr>
      <w:i/>
      <w:sz w:val="16"/>
    </w:rPr>
  </w:style>
  <w:style w:type="character" w:customStyle="1" w:styleId="TestonotaapidipaginaCarattere">
    <w:name w:val="Testo nota a piè di pagina Carattere"/>
    <w:basedOn w:val="Carpredefinitoparagrafo"/>
  </w:style>
  <w:style w:type="character" w:styleId="Rimandonotaapidipagina">
    <w:name w:val="footnote reference"/>
    <w:basedOn w:val="Carpredefinitoparagrafo"/>
    <w:rPr>
      <w:vertAlign w:val="superscript"/>
    </w:rPr>
  </w:style>
  <w:style w:type="character" w:customStyle="1" w:styleId="Testosegnaposto1">
    <w:name w:val="Testo segnaposto1"/>
    <w:basedOn w:val="Carpredefinitoparagrafo"/>
    <w:semiHidden/>
    <w:rPr>
      <w:color w:val="808080"/>
    </w:rPr>
  </w:style>
  <w:style w:type="character" w:styleId="Collegamentoipertestuale">
    <w:name w:val="Hyperlink"/>
    <w:basedOn w:val="Carpredefinitoparagrafo"/>
    <w:uiPriority w:val="99"/>
    <w:rPr>
      <w:color w:val="0000FF"/>
      <w:u w:val="single"/>
    </w:rPr>
  </w:style>
  <w:style w:type="character" w:customStyle="1" w:styleId="Titolo1Carattere">
    <w:name w:val="Titolo 1 Carattere"/>
    <w:basedOn w:val="Carpredefinitoparagrafo"/>
    <w:link w:val="Titolo1"/>
    <w:rPr>
      <w:rFonts w:ascii="Corbel" w:hAnsi="Corbel"/>
      <w:b/>
      <w:caps/>
      <w:color w:val="244D7B"/>
      <w:sz w:val="36"/>
    </w:rPr>
  </w:style>
  <w:style w:type="paragraph" w:customStyle="1" w:styleId="Bibliografia1">
    <w:name w:val="Bibliografia1"/>
    <w:basedOn w:val="Normale"/>
    <w:unhideWhenUsed/>
  </w:style>
  <w:style w:type="paragraph" w:styleId="Testonormale">
    <w:name w:val="Plain Text"/>
    <w:basedOn w:val="Normale"/>
    <w:link w:val="TestonormaleCarattere"/>
    <w:semiHidden/>
    <w:unhideWhenUsed/>
    <w:rPr>
      <w:rFonts w:ascii="Consolas" w:eastAsia="Consolas" w:hAnsi="Consolas" w:cs="Consolas"/>
      <w:sz w:val="21"/>
      <w:szCs w:val="21"/>
    </w:rPr>
  </w:style>
  <w:style w:type="character" w:customStyle="1" w:styleId="TestonormaleCarattere">
    <w:name w:val="Testo normale Carattere"/>
    <w:basedOn w:val="Carpredefinitoparagrafo"/>
    <w:link w:val="Testonormale"/>
    <w:semiHidden/>
    <w:rPr>
      <w:rFonts w:ascii="Consolas" w:eastAsia="Consolas" w:hAnsi="Consolas" w:cs="Consolas"/>
      <w:sz w:val="21"/>
      <w:szCs w:val="21"/>
    </w:rPr>
  </w:style>
  <w:style w:type="paragraph" w:styleId="Paragrafoelenco">
    <w:name w:val="List Paragraph"/>
    <w:basedOn w:val="Normale"/>
    <w:link w:val="ParagrafoelencoCarattere"/>
    <w:qFormat/>
    <w:pPr>
      <w:ind w:left="720"/>
      <w:contextualSpacing/>
    </w:pPr>
  </w:style>
  <w:style w:type="paragraph" w:customStyle="1" w:styleId="XcoverTitolo">
    <w:name w:val="Xcover_Titolo"/>
    <w:basedOn w:val="Normale"/>
    <w:qFormat/>
    <w:rPr>
      <w:rFonts w:eastAsia="Calibri"/>
      <w:b/>
      <w:color w:val="29588D"/>
      <w:sz w:val="52"/>
      <w:szCs w:val="44"/>
      <w:lang w:eastAsia="en-US"/>
    </w:rPr>
  </w:style>
  <w:style w:type="paragraph" w:customStyle="1" w:styleId="XcoverAutori">
    <w:name w:val="Xcover_Autori"/>
    <w:basedOn w:val="Normale"/>
    <w:qFormat/>
    <w:pPr>
      <w:spacing w:before="480"/>
    </w:pPr>
    <w:rPr>
      <w:rFonts w:eastAsia="Calibri"/>
      <w:i/>
      <w:color w:val="000000"/>
      <w:sz w:val="28"/>
      <w:szCs w:val="32"/>
      <w:lang w:eastAsia="en-US"/>
    </w:rPr>
  </w:style>
  <w:style w:type="paragraph" w:customStyle="1" w:styleId="XcoverAnno">
    <w:name w:val="Xcover_Anno"/>
    <w:basedOn w:val="Normale"/>
    <w:qFormat/>
    <w:pPr>
      <w:spacing w:before="400"/>
      <w:jc w:val="left"/>
    </w:pPr>
    <w:rPr>
      <w:rFonts w:eastAsia="Calibri"/>
      <w:i/>
      <w:color w:val="000000"/>
      <w:sz w:val="28"/>
      <w:szCs w:val="28"/>
      <w:lang w:eastAsia="en-US"/>
    </w:rPr>
  </w:style>
  <w:style w:type="paragraph" w:customStyle="1" w:styleId="XcoverProgetto">
    <w:name w:val="Xcover_Progetto"/>
    <w:basedOn w:val="Normale"/>
    <w:qFormat/>
    <w:pPr>
      <w:spacing w:before="600"/>
      <w:ind w:right="312"/>
    </w:pPr>
    <w:rPr>
      <w:rFonts w:eastAsia="Calibri"/>
      <w:b/>
      <w:i/>
      <w:color w:val="22A047"/>
      <w:sz w:val="24"/>
      <w:szCs w:val="28"/>
      <w:lang w:eastAsia="en-US"/>
    </w:rPr>
  </w:style>
  <w:style w:type="paragraph" w:customStyle="1" w:styleId="CartiglioNormale">
    <w:name w:val="Cartiglio_Normale"/>
    <w:basedOn w:val="Normale"/>
    <w:pPr>
      <w:jc w:val="left"/>
    </w:pPr>
  </w:style>
  <w:style w:type="paragraph" w:customStyle="1" w:styleId="CartiglioPiccolo">
    <w:name w:val="Cartiglio_Piccolo"/>
    <w:basedOn w:val="CartiglioNormale"/>
    <w:rPr>
      <w:sz w:val="16"/>
      <w:szCs w:val="16"/>
    </w:rPr>
  </w:style>
  <w:style w:type="paragraph" w:customStyle="1" w:styleId="CartiglioGrassetto">
    <w:name w:val="Cartiglio_Grassetto"/>
    <w:basedOn w:val="CartiglioNormale"/>
    <w:rPr>
      <w:b/>
      <w:sz w:val="23"/>
    </w:rPr>
  </w:style>
  <w:style w:type="character" w:customStyle="1" w:styleId="Rimandocommento3">
    <w:name w:val="Rimando commento3"/>
    <w:basedOn w:val="Carpredefinitoparagrafo"/>
    <w:semiHidden/>
    <w:unhideWhenUsed/>
    <w:rPr>
      <w:sz w:val="16"/>
      <w:szCs w:val="16"/>
    </w:rPr>
  </w:style>
  <w:style w:type="paragraph" w:customStyle="1" w:styleId="Testocommento3">
    <w:name w:val="Testo commento3"/>
    <w:basedOn w:val="Normale"/>
    <w:link w:val="TestocommentoCarattere1"/>
    <w:semiHidden/>
    <w:unhideWhenUsed/>
  </w:style>
  <w:style w:type="character" w:customStyle="1" w:styleId="TestocommentoCarattere1">
    <w:name w:val="Testo commento Carattere1"/>
    <w:basedOn w:val="Carpredefinitoparagrafo"/>
    <w:link w:val="Testocommento3"/>
    <w:semiHidden/>
  </w:style>
  <w:style w:type="paragraph" w:customStyle="1" w:styleId="Soggettocommento2">
    <w:name w:val="Soggetto commento2"/>
    <w:basedOn w:val="Testocommento3"/>
    <w:link w:val="SoggettocommentoCarattere1"/>
    <w:semiHidden/>
    <w:unhideWhenUsed/>
    <w:rPr>
      <w:b/>
      <w:bCs/>
    </w:rPr>
  </w:style>
  <w:style w:type="character" w:customStyle="1" w:styleId="SoggettocommentoCarattere1">
    <w:name w:val="Soggetto commento Carattere1"/>
    <w:basedOn w:val="TestocommentoCarattere1"/>
    <w:link w:val="Soggettocommento2"/>
    <w:semiHidden/>
    <w:rPr>
      <w:b/>
      <w:bCs/>
    </w:rPr>
  </w:style>
  <w:style w:type="paragraph" w:customStyle="1" w:styleId="Revisione2">
    <w:name w:val="Revisione2"/>
    <w:semiHidden/>
    <w:rPr>
      <w:sz w:val="22"/>
    </w:rPr>
  </w:style>
  <w:style w:type="character" w:styleId="Collegamentovisitato">
    <w:name w:val="FollowedHyperlink"/>
    <w:basedOn w:val="Carpredefinitoparagrafo"/>
    <w:semiHidden/>
    <w:unhideWhenUsed/>
    <w:rPr>
      <w:color w:val="800080"/>
      <w:u w:val="single"/>
    </w:rPr>
  </w:style>
  <w:style w:type="paragraph" w:customStyle="1" w:styleId="TitoloSommario">
    <w:name w:val="Titolo_Sommario"/>
    <w:basedOn w:val="Titolo1"/>
    <w:next w:val="Normale"/>
    <w:unhideWhenUsed/>
    <w:qFormat/>
    <w:pPr>
      <w:keepLines/>
      <w:numPr>
        <w:numId w:val="0"/>
      </w:numPr>
      <w:spacing w:line="276" w:lineRule="auto"/>
      <w:jc w:val="left"/>
    </w:pPr>
    <w:rPr>
      <w:rFonts w:eastAsia="Cambria" w:cs="Cambria"/>
      <w:bCs/>
      <w:color w:val="22A047"/>
      <w:sz w:val="24"/>
      <w:szCs w:val="28"/>
    </w:rPr>
  </w:style>
  <w:style w:type="paragraph" w:customStyle="1" w:styleId="TitoloIndice">
    <w:name w:val="Titolo_Indice"/>
    <w:basedOn w:val="Titolo1"/>
    <w:unhideWhenUsed/>
    <w:qFormat/>
    <w:pPr>
      <w:keepLines/>
      <w:numPr>
        <w:numId w:val="0"/>
      </w:numPr>
    </w:pPr>
    <w:rPr>
      <w:rFonts w:ascii="Cambria" w:eastAsia="Cambria" w:hAnsi="Cambria" w:cs="Cambria"/>
      <w:bCs/>
      <w:color w:val="365F91"/>
      <w:sz w:val="32"/>
      <w:szCs w:val="28"/>
    </w:rPr>
  </w:style>
  <w:style w:type="character" w:customStyle="1" w:styleId="Rimandocommento4">
    <w:name w:val="Rimando commento4"/>
    <w:basedOn w:val="Carpredefinitoparagrafo"/>
    <w:semiHidden/>
    <w:unhideWhenUsed/>
    <w:rPr>
      <w:sz w:val="16"/>
      <w:szCs w:val="16"/>
    </w:rPr>
  </w:style>
  <w:style w:type="paragraph" w:customStyle="1" w:styleId="Testocommento4">
    <w:name w:val="Testo commento4"/>
    <w:basedOn w:val="Normale"/>
    <w:link w:val="TestocommentoCarattere2"/>
    <w:unhideWhenUsed/>
  </w:style>
  <w:style w:type="character" w:customStyle="1" w:styleId="TestocommentoCarattere2">
    <w:name w:val="Testo commento Carattere2"/>
    <w:basedOn w:val="Carpredefinitoparagrafo"/>
    <w:link w:val="Testocommento4"/>
  </w:style>
  <w:style w:type="paragraph" w:customStyle="1" w:styleId="Soggettocommento3">
    <w:name w:val="Soggetto commento3"/>
    <w:basedOn w:val="Testocommento4"/>
    <w:link w:val="SoggettocommentoCarattere2"/>
    <w:semiHidden/>
    <w:unhideWhenUsed/>
    <w:rPr>
      <w:b/>
      <w:bCs/>
    </w:rPr>
  </w:style>
  <w:style w:type="character" w:customStyle="1" w:styleId="SoggettocommentoCarattere2">
    <w:name w:val="Soggetto commento Carattere2"/>
    <w:basedOn w:val="TestocommentoCarattere2"/>
    <w:link w:val="Soggettocommento3"/>
    <w:semiHidden/>
    <w:rPr>
      <w:b/>
      <w:bCs/>
    </w:rPr>
  </w:style>
  <w:style w:type="paragraph" w:customStyle="1" w:styleId="Revisione3">
    <w:name w:val="Revisione3"/>
    <w:semiHidden/>
    <w:rPr>
      <w:sz w:val="22"/>
    </w:rPr>
  </w:style>
  <w:style w:type="character" w:customStyle="1" w:styleId="ParagrafoelencoCarattere">
    <w:name w:val="Paragrafo elenco Carattere"/>
    <w:basedOn w:val="Carpredefinitoparagrafo"/>
    <w:link w:val="Paragrafoelenco"/>
    <w:rPr>
      <w:sz w:val="22"/>
    </w:rPr>
  </w:style>
  <w:style w:type="character" w:customStyle="1" w:styleId="Rimandocommento5">
    <w:name w:val="Rimando commento5"/>
    <w:basedOn w:val="Carpredefinitoparagrafo"/>
    <w:semiHidden/>
    <w:unhideWhenUsed/>
    <w:rPr>
      <w:sz w:val="16"/>
      <w:szCs w:val="16"/>
    </w:rPr>
  </w:style>
  <w:style w:type="paragraph" w:customStyle="1" w:styleId="Testocommento5">
    <w:name w:val="Testo commento5"/>
    <w:basedOn w:val="Normale"/>
    <w:link w:val="TestocommentoCarattere3"/>
    <w:semiHidden/>
    <w:unhideWhenUsed/>
  </w:style>
  <w:style w:type="character" w:customStyle="1" w:styleId="TestocommentoCarattere3">
    <w:name w:val="Testo commento Carattere3"/>
    <w:basedOn w:val="Carpredefinitoparagrafo"/>
    <w:link w:val="Testocommento5"/>
    <w:semiHidden/>
  </w:style>
  <w:style w:type="paragraph" w:customStyle="1" w:styleId="Soggettocommento4">
    <w:name w:val="Soggetto commento4"/>
    <w:basedOn w:val="Testocommento5"/>
    <w:link w:val="SoggettocommentoCarattere3"/>
    <w:semiHidden/>
    <w:unhideWhenUsed/>
    <w:rPr>
      <w:b/>
      <w:bCs/>
    </w:rPr>
  </w:style>
  <w:style w:type="character" w:customStyle="1" w:styleId="SoggettocommentoCarattere3">
    <w:name w:val="Soggetto commento Carattere3"/>
    <w:basedOn w:val="TestocommentoCarattere3"/>
    <w:link w:val="Soggettocommento4"/>
    <w:semiHidden/>
    <w:rPr>
      <w:b/>
      <w:bCs/>
    </w:rPr>
  </w:style>
  <w:style w:type="paragraph" w:customStyle="1" w:styleId="Bibliografia2">
    <w:name w:val="Bibliografia2"/>
    <w:basedOn w:val="Normale"/>
    <w:unhideWhenUsed/>
  </w:style>
  <w:style w:type="character" w:customStyle="1" w:styleId="CommentReference1">
    <w:name w:val="Comment Reference1"/>
    <w:basedOn w:val="Carpredefinitoparagrafo"/>
    <w:uiPriority w:val="99"/>
    <w:semiHidden/>
    <w:unhideWhenUsed/>
    <w:rPr>
      <w:sz w:val="16"/>
      <w:szCs w:val="16"/>
    </w:rPr>
  </w:style>
  <w:style w:type="paragraph" w:customStyle="1" w:styleId="CommentText1">
    <w:name w:val="Comment Text1"/>
    <w:basedOn w:val="Normale"/>
    <w:link w:val="TestocommentoCarattere4"/>
    <w:uiPriority w:val="99"/>
    <w:semiHidden/>
    <w:unhideWhenUsed/>
  </w:style>
  <w:style w:type="character" w:customStyle="1" w:styleId="TestocommentoCarattere4">
    <w:name w:val="Testo commento Carattere4"/>
    <w:basedOn w:val="Carpredefinitoparagrafo"/>
    <w:link w:val="CommentText1"/>
    <w:uiPriority w:val="99"/>
    <w:semiHidden/>
  </w:style>
  <w:style w:type="paragraph" w:customStyle="1" w:styleId="CommentSubject1">
    <w:name w:val="Comment Subject1"/>
    <w:basedOn w:val="CommentText1"/>
    <w:next w:val="CommentText1"/>
    <w:link w:val="SoggettocommentoCarattere4"/>
    <w:semiHidden/>
    <w:unhideWhenUsed/>
    <w:rPr>
      <w:b/>
      <w:bCs/>
    </w:rPr>
  </w:style>
  <w:style w:type="character" w:customStyle="1" w:styleId="SoggettocommentoCarattere4">
    <w:name w:val="Soggetto commento Carattere4"/>
    <w:basedOn w:val="TestocommentoCarattere4"/>
    <w:link w:val="CommentSubject1"/>
    <w:semiHidden/>
    <w:rPr>
      <w:b/>
      <w:bCs/>
    </w:rPr>
  </w:style>
  <w:style w:type="character" w:customStyle="1" w:styleId="UnresolvedMention1">
    <w:name w:val="Unresolved Mention1"/>
    <w:basedOn w:val="Carpredefinitoparagrafo"/>
    <w:uiPriority w:val="99"/>
    <w:unhideWhenUsed/>
    <w:rPr>
      <w:color w:val="605E5C"/>
      <w:shd w:val="clear" w:color="auto" w:fill="E1DFDD"/>
    </w:rPr>
  </w:style>
  <w:style w:type="character" w:customStyle="1" w:styleId="Mention1">
    <w:name w:val="Mention1"/>
    <w:basedOn w:val="Carpredefinitoparagrafo"/>
    <w:uiPriority w:val="99"/>
    <w:unhideWhenUsed/>
    <w:rPr>
      <w:color w:val="2B579A"/>
      <w:shd w:val="clear" w:color="auto" w:fill="E1DFDD"/>
    </w:rPr>
  </w:style>
  <w:style w:type="paragraph" w:customStyle="1" w:styleId="XcoverPianoTriennale">
    <w:name w:val="Xcover_PianoTriennale"/>
    <w:basedOn w:val="Normale"/>
    <w:next w:val="Normale"/>
    <w:qFormat/>
    <w:pPr>
      <w:spacing w:before="240"/>
      <w:ind w:right="28"/>
    </w:pPr>
    <w:rPr>
      <w:i/>
      <w:color w:val="7F7F7F"/>
      <w:sz w:val="18"/>
      <w:szCs w:val="18"/>
    </w:rPr>
  </w:style>
  <w:style w:type="paragraph" w:customStyle="1" w:styleId="XcoverRSE">
    <w:name w:val="Xcover_RSE"/>
    <w:basedOn w:val="Normale"/>
    <w:qFormat/>
    <w:pPr>
      <w:tabs>
        <w:tab w:val="left" w:pos="-1134"/>
        <w:tab w:val="left" w:pos="1700"/>
        <w:tab w:val="left" w:pos="3685"/>
        <w:tab w:val="left" w:pos="5782"/>
        <w:tab w:val="left" w:pos="7936"/>
      </w:tabs>
      <w:suppressAutoHyphens/>
      <w:spacing w:line="192" w:lineRule="auto"/>
    </w:pPr>
    <w:rPr>
      <w:rFonts w:ascii="Arial" w:eastAsia="Arial" w:hAnsi="Arial" w:cs="Arial"/>
      <w:b/>
      <w:color w:val="5F5F5F"/>
      <w:sz w:val="18"/>
    </w:rPr>
  </w:style>
  <w:style w:type="paragraph" w:customStyle="1" w:styleId="XcoverNormale">
    <w:name w:val="Xcover_Normale"/>
    <w:basedOn w:val="Normale"/>
    <w:qFormat/>
    <w:rPr>
      <w:sz w:val="18"/>
      <w:szCs w:val="18"/>
    </w:rPr>
  </w:style>
  <w:style w:type="paragraph" w:customStyle="1" w:styleId="Note">
    <w:name w:val="Note"/>
    <w:basedOn w:val="Normale"/>
    <w:qFormat/>
    <w:pPr>
      <w:ind w:left="-113"/>
    </w:pPr>
    <w:rPr>
      <w:rFonts w:eastAsiaTheme="minorEastAsia" w:cstheme="minorBidi"/>
      <w:i/>
      <w:sz w:val="13"/>
      <w:szCs w:val="22"/>
      <w:lang w:eastAsia="en-US"/>
    </w:rPr>
  </w:style>
  <w:style w:type="character" w:styleId="Enfasigrassetto">
    <w:name w:val="Strong"/>
    <w:basedOn w:val="Carpredefinitoparagrafo"/>
    <w:uiPriority w:val="22"/>
    <w:qFormat/>
    <w:rPr>
      <w:b/>
      <w:bCs/>
      <w:spacing w:val="0"/>
    </w:rPr>
  </w:style>
  <w:style w:type="paragraph" w:customStyle="1" w:styleId="Bibliography1">
    <w:name w:val="Bibliography1"/>
    <w:basedOn w:val="Normale"/>
    <w:next w:val="Normale"/>
    <w:uiPriority w:val="37"/>
    <w:unhideWhenUsed/>
  </w:style>
  <w:style w:type="character" w:customStyle="1" w:styleId="Titolo2Carattere">
    <w:name w:val="Titolo 2 Carattere"/>
    <w:basedOn w:val="Carpredefinitoparagrafo"/>
    <w:link w:val="Titolo2"/>
    <w:rsid w:val="0076694E"/>
    <w:rPr>
      <w:rFonts w:ascii="Corbel" w:hAnsi="Corbel"/>
      <w:color w:val="244D7B"/>
      <w:sz w:val="36"/>
    </w:rPr>
  </w:style>
  <w:style w:type="character" w:customStyle="1" w:styleId="Titolo3Carattere">
    <w:name w:val="Titolo 3 Carattere"/>
    <w:basedOn w:val="Carpredefinitoparagrafo"/>
    <w:link w:val="Titolo3"/>
    <w:rsid w:val="0076694E"/>
    <w:rPr>
      <w:rFonts w:ascii="Corbel" w:hAnsi="Corbel"/>
      <w:color w:val="244D7B"/>
      <w:sz w:val="32"/>
    </w:rPr>
  </w:style>
  <w:style w:type="character" w:customStyle="1" w:styleId="Titolo4Carattere">
    <w:name w:val="Titolo 4 Carattere"/>
    <w:basedOn w:val="Carpredefinitoparagrafo"/>
    <w:link w:val="Titolo4"/>
    <w:rsid w:val="0076694E"/>
    <w:rPr>
      <w:rFonts w:ascii="Corbel" w:hAnsi="Corbel"/>
      <w:color w:val="244D7B"/>
      <w:sz w:val="32"/>
    </w:rPr>
  </w:style>
  <w:style w:type="character" w:customStyle="1" w:styleId="Titolo5Carattere">
    <w:name w:val="Titolo 5 Carattere"/>
    <w:basedOn w:val="Carpredefinitoparagrafo"/>
    <w:link w:val="Titolo5"/>
    <w:rsid w:val="0076694E"/>
    <w:rPr>
      <w:rFonts w:ascii="Corbel" w:hAnsi="Corbel"/>
      <w:color w:val="244D7B"/>
      <w:sz w:val="32"/>
    </w:rPr>
  </w:style>
  <w:style w:type="character" w:customStyle="1" w:styleId="Titolo6Carattere">
    <w:name w:val="Titolo 6 Carattere"/>
    <w:basedOn w:val="Carpredefinitoparagrafo"/>
    <w:link w:val="Titolo6"/>
    <w:rsid w:val="0076694E"/>
    <w:rPr>
      <w:rFonts w:ascii="Corbel" w:hAnsi="Corbel"/>
      <w:color w:val="244D7B"/>
      <w:sz w:val="32"/>
    </w:rPr>
  </w:style>
  <w:style w:type="character" w:customStyle="1" w:styleId="Titolo7Carattere">
    <w:name w:val="Titolo 7 Carattere"/>
    <w:basedOn w:val="Carpredefinitoparagrafo"/>
    <w:link w:val="Titolo7"/>
    <w:rsid w:val="0076694E"/>
    <w:rPr>
      <w:rFonts w:ascii="Corbel" w:eastAsia="Arial" w:hAnsi="Corbel" w:cs="Arial"/>
      <w:color w:val="244D7B"/>
      <w:sz w:val="32"/>
    </w:rPr>
  </w:style>
  <w:style w:type="character" w:customStyle="1" w:styleId="Titolo8Carattere">
    <w:name w:val="Titolo 8 Carattere"/>
    <w:basedOn w:val="Carpredefinitoparagrafo"/>
    <w:link w:val="Titolo8"/>
    <w:rsid w:val="0076694E"/>
    <w:rPr>
      <w:rFonts w:ascii="Corbel" w:eastAsia="Arial" w:hAnsi="Corbel" w:cs="Arial"/>
      <w:color w:val="244D7B"/>
      <w:sz w:val="32"/>
    </w:rPr>
  </w:style>
  <w:style w:type="character" w:customStyle="1" w:styleId="Titolo9Carattere">
    <w:name w:val="Titolo 9 Carattere"/>
    <w:basedOn w:val="Carpredefinitoparagrafo"/>
    <w:link w:val="Titolo9"/>
    <w:rsid w:val="0076694E"/>
    <w:rPr>
      <w:rFonts w:ascii="Corbel" w:eastAsia="Arial" w:hAnsi="Corbel" w:cs="Arial"/>
      <w:color w:val="244D7B"/>
      <w:sz w:val="32"/>
    </w:rPr>
  </w:style>
  <w:style w:type="paragraph" w:styleId="PreformattatoHTML">
    <w:name w:val="HTML Preformatted"/>
    <w:basedOn w:val="Normale"/>
    <w:link w:val="PreformattatoHTMLCarattere"/>
    <w:uiPriority w:val="99"/>
    <w:semiHidden/>
    <w:unhideWhenUsed/>
    <w:locked/>
    <w:rsid w:val="00766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n-GB" w:eastAsia="en-GB"/>
    </w:rPr>
  </w:style>
  <w:style w:type="character" w:customStyle="1" w:styleId="PreformattatoHTMLCarattere">
    <w:name w:val="Preformattato HTML Carattere"/>
    <w:basedOn w:val="Carpredefinitoparagrafo"/>
    <w:link w:val="PreformattatoHTML"/>
    <w:uiPriority w:val="99"/>
    <w:semiHidden/>
    <w:rsid w:val="0076694E"/>
    <w:rPr>
      <w:rFonts w:ascii="Courier New" w:hAnsi="Courier New" w:cs="Courier New"/>
      <w:lang w:val="en-GB" w:eastAsia="en-GB"/>
    </w:rPr>
  </w:style>
  <w:style w:type="paragraph" w:customStyle="1" w:styleId="msonormal0">
    <w:name w:val="msonormal"/>
    <w:basedOn w:val="Normale"/>
    <w:rsid w:val="0076694E"/>
    <w:pPr>
      <w:spacing w:before="100" w:beforeAutospacing="1" w:after="100" w:afterAutospacing="1"/>
      <w:jc w:val="left"/>
    </w:pPr>
    <w:rPr>
      <w:rFonts w:ascii="Times New Roman" w:hAnsi="Times New Roman"/>
      <w:sz w:val="24"/>
      <w:szCs w:val="24"/>
    </w:rPr>
  </w:style>
  <w:style w:type="paragraph" w:styleId="Testocommento">
    <w:name w:val="annotation text"/>
    <w:basedOn w:val="Normale"/>
    <w:link w:val="TestocommentoCarattere6"/>
    <w:uiPriority w:val="99"/>
    <w:semiHidden/>
    <w:unhideWhenUsed/>
    <w:locked/>
    <w:rsid w:val="0076694E"/>
    <w:rPr>
      <w:rFonts w:ascii="Times New Roman" w:hAnsi="Times New Roman"/>
    </w:rPr>
  </w:style>
  <w:style w:type="character" w:customStyle="1" w:styleId="TestocommentoCarattere5">
    <w:name w:val="Testo commento Carattere5"/>
    <w:basedOn w:val="Carpredefinitoparagrafo"/>
    <w:uiPriority w:val="99"/>
    <w:semiHidden/>
    <w:rsid w:val="0076694E"/>
    <w:rPr>
      <w:rFonts w:ascii="Corbel" w:hAnsi="Corbel"/>
    </w:rPr>
  </w:style>
  <w:style w:type="character" w:customStyle="1" w:styleId="IntestazioneCarattere">
    <w:name w:val="Intestazione Carattere"/>
    <w:basedOn w:val="Carpredefinitoparagrafo"/>
    <w:link w:val="Intestazione"/>
    <w:rsid w:val="0076694E"/>
    <w:rPr>
      <w:rFonts w:ascii="Corbel" w:hAnsi="Corbel"/>
    </w:rPr>
  </w:style>
  <w:style w:type="paragraph" w:styleId="Puntoelenco">
    <w:name w:val="List Bullet"/>
    <w:basedOn w:val="Normale"/>
    <w:unhideWhenUsed/>
    <w:locked/>
    <w:rsid w:val="0076694E"/>
    <w:pPr>
      <w:numPr>
        <w:numId w:val="33"/>
      </w:numPr>
      <w:contextualSpacing/>
    </w:pPr>
    <w:rPr>
      <w:rFonts w:ascii="Times New Roman" w:hAnsi="Times New Roman"/>
      <w:sz w:val="22"/>
    </w:rPr>
  </w:style>
  <w:style w:type="character" w:customStyle="1" w:styleId="CorpotestoCarattere">
    <w:name w:val="Corpo testo Carattere"/>
    <w:basedOn w:val="Carpredefinitoparagrafo"/>
    <w:link w:val="Corpotesto"/>
    <w:rsid w:val="0076694E"/>
    <w:rPr>
      <w:rFonts w:ascii="Arial" w:eastAsia="Arial" w:hAnsi="Arial" w:cs="Arial"/>
      <w:sz w:val="16"/>
    </w:rPr>
  </w:style>
  <w:style w:type="paragraph" w:styleId="Soggettocommento">
    <w:name w:val="annotation subject"/>
    <w:basedOn w:val="Testocommento"/>
    <w:next w:val="Testocommento"/>
    <w:link w:val="SoggettocommentoCarattere5"/>
    <w:semiHidden/>
    <w:unhideWhenUsed/>
    <w:locked/>
    <w:rsid w:val="0076694E"/>
    <w:rPr>
      <w:rFonts w:ascii="Corbel" w:hAnsi="Corbel"/>
      <w:b/>
      <w:bCs/>
    </w:rPr>
  </w:style>
  <w:style w:type="character" w:customStyle="1" w:styleId="SoggettocommentoCarattere5">
    <w:name w:val="Soggetto commento Carattere5"/>
    <w:basedOn w:val="TestocommentoCarattere5"/>
    <w:link w:val="Soggettocommento"/>
    <w:semiHidden/>
    <w:rsid w:val="0076694E"/>
    <w:rPr>
      <w:rFonts w:ascii="Corbel" w:hAnsi="Corbel"/>
      <w:b/>
      <w:bCs/>
    </w:rPr>
  </w:style>
  <w:style w:type="character" w:customStyle="1" w:styleId="TestofumettoCarattere">
    <w:name w:val="Testo fumetto Carattere"/>
    <w:basedOn w:val="Carpredefinitoparagrafo"/>
    <w:link w:val="Testofumetto"/>
    <w:semiHidden/>
    <w:rsid w:val="0076694E"/>
    <w:rPr>
      <w:rFonts w:ascii="Tahoma" w:eastAsia="Tahoma" w:hAnsi="Tahoma" w:cs="Tahoma"/>
      <w:sz w:val="16"/>
      <w:szCs w:val="16"/>
    </w:rPr>
  </w:style>
  <w:style w:type="paragraph" w:styleId="Bibliografia">
    <w:name w:val="Bibliography"/>
    <w:basedOn w:val="Normale"/>
    <w:next w:val="Normale"/>
    <w:uiPriority w:val="37"/>
    <w:semiHidden/>
    <w:unhideWhenUsed/>
    <w:locked/>
    <w:rsid w:val="0076694E"/>
  </w:style>
  <w:style w:type="paragraph" w:customStyle="1" w:styleId="Testocommento6">
    <w:name w:val="Testo commento6"/>
    <w:basedOn w:val="Normale"/>
    <w:uiPriority w:val="99"/>
    <w:semiHidden/>
    <w:rsid w:val="0076694E"/>
  </w:style>
  <w:style w:type="paragraph" w:customStyle="1" w:styleId="Soggettocommento5">
    <w:name w:val="Soggetto commento5"/>
    <w:basedOn w:val="Testocommento6"/>
    <w:next w:val="Testocommento6"/>
    <w:semiHidden/>
    <w:rsid w:val="0076694E"/>
    <w:rPr>
      <w:b/>
      <w:bCs/>
    </w:rPr>
  </w:style>
  <w:style w:type="paragraph" w:customStyle="1" w:styleId="Bibliografia3">
    <w:name w:val="Bibliografia3"/>
    <w:basedOn w:val="Normale"/>
    <w:next w:val="Normale"/>
    <w:uiPriority w:val="37"/>
    <w:rsid w:val="0076694E"/>
  </w:style>
  <w:style w:type="character" w:customStyle="1" w:styleId="Puntoelencocontrattinoe1cmbordosinCarattere">
    <w:name w:val="Punto elenco con trattino e 1 cm bordo sin Carattere"/>
    <w:basedOn w:val="ParagrafoelencoCarattere"/>
    <w:link w:val="Puntoelencocontrattinoe1cmbordosin"/>
    <w:locked/>
    <w:rsid w:val="0076694E"/>
    <w:rPr>
      <w:rFonts w:ascii="Corbel" w:hAnsi="Corbel"/>
      <w:sz w:val="22"/>
    </w:rPr>
  </w:style>
  <w:style w:type="paragraph" w:customStyle="1" w:styleId="Puntoelencocontrattinoe1cmbordosin">
    <w:name w:val="Punto elenco con trattino e 1 cm bordo sin"/>
    <w:basedOn w:val="Paragrafoelenco"/>
    <w:link w:val="Puntoelencocontrattinoe1cmbordosinCarattere"/>
    <w:qFormat/>
    <w:rsid w:val="0076694E"/>
    <w:pPr>
      <w:numPr>
        <w:numId w:val="34"/>
      </w:numPr>
      <w:ind w:left="567" w:hanging="567"/>
    </w:pPr>
    <w:rPr>
      <w:sz w:val="22"/>
    </w:rPr>
  </w:style>
  <w:style w:type="paragraph" w:customStyle="1" w:styleId="Default">
    <w:name w:val="Default"/>
    <w:rsid w:val="0076694E"/>
    <w:pPr>
      <w:autoSpaceDE w:val="0"/>
      <w:autoSpaceDN w:val="0"/>
      <w:adjustRightInd w:val="0"/>
    </w:pPr>
    <w:rPr>
      <w:rFonts w:ascii="Corbel" w:hAnsi="Corbel" w:cs="Corbel"/>
      <w:color w:val="000000"/>
      <w:sz w:val="24"/>
      <w:szCs w:val="24"/>
      <w:lang w:val="en-GB"/>
    </w:rPr>
  </w:style>
  <w:style w:type="paragraph" w:customStyle="1" w:styleId="FirstParagraph">
    <w:name w:val="First Paragraph"/>
    <w:basedOn w:val="Normale"/>
    <w:next w:val="Normale"/>
    <w:qFormat/>
    <w:rsid w:val="0076694E"/>
  </w:style>
  <w:style w:type="paragraph" w:customStyle="1" w:styleId="Compact">
    <w:name w:val="Compact"/>
    <w:basedOn w:val="Corpotesto"/>
    <w:qFormat/>
    <w:rsid w:val="0076694E"/>
    <w:pPr>
      <w:spacing w:before="36" w:after="36"/>
      <w:jc w:val="both"/>
    </w:pPr>
    <w:rPr>
      <w:rFonts w:ascii="Corbel" w:hAnsi="Corbel"/>
      <w:sz w:val="20"/>
    </w:rPr>
  </w:style>
  <w:style w:type="paragraph" w:customStyle="1" w:styleId="ImageCaption">
    <w:name w:val="Image Caption"/>
    <w:basedOn w:val="Didascalia"/>
    <w:rsid w:val="0076694E"/>
  </w:style>
  <w:style w:type="character" w:styleId="Rimandocommento">
    <w:name w:val="annotation reference"/>
    <w:basedOn w:val="Carpredefinitoparagrafo"/>
    <w:uiPriority w:val="99"/>
    <w:semiHidden/>
    <w:unhideWhenUsed/>
    <w:locked/>
    <w:rsid w:val="0076694E"/>
    <w:rPr>
      <w:sz w:val="16"/>
      <w:szCs w:val="16"/>
    </w:rPr>
  </w:style>
  <w:style w:type="character" w:styleId="Testosegnaposto">
    <w:name w:val="Placeholder Text"/>
    <w:basedOn w:val="Carpredefinitoparagrafo"/>
    <w:uiPriority w:val="99"/>
    <w:semiHidden/>
    <w:locked/>
    <w:rsid w:val="0076694E"/>
    <w:rPr>
      <w:color w:val="808080"/>
    </w:rPr>
  </w:style>
  <w:style w:type="character" w:customStyle="1" w:styleId="Rimandocommento6">
    <w:name w:val="Rimando commento6"/>
    <w:basedOn w:val="Carpredefinitoparagrafo"/>
    <w:uiPriority w:val="99"/>
    <w:semiHidden/>
    <w:rsid w:val="0076694E"/>
    <w:rPr>
      <w:sz w:val="16"/>
      <w:szCs w:val="16"/>
    </w:rPr>
  </w:style>
  <w:style w:type="character" w:customStyle="1" w:styleId="Menzionenonrisolta1">
    <w:name w:val="Menzione non risolta1"/>
    <w:basedOn w:val="Carpredefinitoparagrafo"/>
    <w:uiPriority w:val="99"/>
    <w:rsid w:val="0076694E"/>
    <w:rPr>
      <w:color w:val="605E5C"/>
      <w:shd w:val="clear" w:color="auto" w:fill="E1DFDD"/>
    </w:rPr>
  </w:style>
  <w:style w:type="character" w:customStyle="1" w:styleId="Menzione1">
    <w:name w:val="Menzione1"/>
    <w:basedOn w:val="Carpredefinitoparagrafo"/>
    <w:uiPriority w:val="99"/>
    <w:rsid w:val="0076694E"/>
    <w:rPr>
      <w:color w:val="2B579A"/>
      <w:shd w:val="clear" w:color="auto" w:fill="E1DFDD"/>
    </w:rPr>
  </w:style>
  <w:style w:type="character" w:customStyle="1" w:styleId="y2iqfc">
    <w:name w:val="y2iqfc"/>
    <w:basedOn w:val="Carpredefinitoparagrafo"/>
    <w:rsid w:val="0076694E"/>
  </w:style>
  <w:style w:type="character" w:customStyle="1" w:styleId="TestocommentoCarattere6">
    <w:name w:val="Testo commento Carattere6"/>
    <w:basedOn w:val="Carpredefinitoparagrafo"/>
    <w:link w:val="Testocommento"/>
    <w:uiPriority w:val="99"/>
    <w:semiHidden/>
    <w:locked/>
    <w:rsid w:val="0076694E"/>
  </w:style>
  <w:style w:type="table" w:customStyle="1" w:styleId="Table">
    <w:name w:val="Table"/>
    <w:semiHidden/>
    <w:qFormat/>
    <w:rsid w:val="0076694E"/>
    <w:pPr>
      <w:spacing w:after="200"/>
    </w:pPr>
    <w:rPr>
      <w:rFonts w:asciiTheme="minorHAnsi" w:eastAsiaTheme="minorHAnsi" w:hAnsiTheme="minorHAnsi" w:cstheme="minorBidi"/>
      <w:sz w:val="24"/>
      <w:szCs w:val="24"/>
      <w:lang w:val="en-GB" w:eastAsia="en-US"/>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paragraph" w:styleId="Revisione">
    <w:name w:val="Revision"/>
    <w:hidden/>
    <w:uiPriority w:val="99"/>
    <w:semiHidden/>
    <w:rsid w:val="0033251F"/>
    <w:rPr>
      <w:rFonts w:ascii="Corbel" w:hAnsi="Corbe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3194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emf"/><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hyperlink" Target="https://rsericerca-my.sharepoint.com/personal/molocchi_rse-web_it/Documents/impatti%20socio-economici%20gigafactory/Bozza%20rapporto%202023_rev_GM_1ago23.docx" TargetMode="External"/><Relationship Id="rId68" Type="http://schemas.openxmlformats.org/officeDocument/2006/relationships/image" Target="media/image35.jpe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2.xml"/><Relationship Id="rId32" Type="http://schemas.microsoft.com/office/2018/08/relationships/commentsExtensible" Target="commentsExtensible.xml"/><Relationship Id="rId37" Type="http://schemas.openxmlformats.org/officeDocument/2006/relationships/hyperlink" Target="https://rsericerca-my.sharepoint.com/personal/molocchi_rse-web_it/Documents/impatti%20socio-economici%20gigafactory/Bozza%20rapporto%202023_rev_GM_1ago23.docx" TargetMode="External"/><Relationship Id="rId53" Type="http://schemas.openxmlformats.org/officeDocument/2006/relationships/hyperlink" Target="https://rsericerca-my.sharepoint.com/personal/molocchi_rse-web_it/Documents/impatti%20socio-economici%20gigafactory/Bozza%20rapporto%202023_rev_GM_1ago23.docx" TargetMode="External"/><Relationship Id="rId58" Type="http://schemas.openxmlformats.org/officeDocument/2006/relationships/image" Target="media/image31.jpeg"/><Relationship Id="rId74" Type="http://schemas.openxmlformats.org/officeDocument/2006/relationships/hyperlink" Target="https://rsericerca-my.sharepoint.com/personal/molocchi_rse-web_it/Documents/impatti%20socio-economici%20gigafactory/Bozza%20rapporto%202023_rev_GM_1ago23.docx" TargetMode="External"/><Relationship Id="rId79"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s://rsericerca-my.sharepoint.com/personal/molocchi_rse-web_it/Documents/impatti%20socio-economici%20gigafactory/Bozza%20rapporto%202023_rev_GM_1ago23.docx" TargetMode="External"/><Relationship Id="rId82"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header" Target="header4.xml"/><Relationship Id="rId22" Type="http://schemas.openxmlformats.org/officeDocument/2006/relationships/image" Target="media/image10.emf"/><Relationship Id="rId27" Type="http://schemas.openxmlformats.org/officeDocument/2006/relationships/image" Target="media/image15.png"/><Relationship Id="rId30" Type="http://schemas.microsoft.com/office/2011/relationships/commentsExtended" Target="commentsExtended.xml"/><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hyperlink" Target="https://rsericerca-my.sharepoint.com/personal/molocchi_rse-web_it/Documents/impatti%20socio-economici%20gigafactory/Bozza%20rapporto%202023_rev_GM_1ago23.docx" TargetMode="External"/><Relationship Id="rId56" Type="http://schemas.openxmlformats.org/officeDocument/2006/relationships/hyperlink" Target="https://rsericerca-my.sharepoint.com/personal/molocchi_rse-web_it/Documents/impatti%20socio-economici%20gigafactory/Bozza%20rapporto%202023_rev_GM_1ago23.docx" TargetMode="External"/><Relationship Id="rId64" Type="http://schemas.openxmlformats.org/officeDocument/2006/relationships/image" Target="media/image33.jpeg"/><Relationship Id="rId69" Type="http://schemas.openxmlformats.org/officeDocument/2006/relationships/hyperlink" Target="https://rsericerca-my.sharepoint.com/personal/molocchi_rse-web_it/Documents/impatti%20socio-economici%20gigafactory/Bozza%20rapporto%202023_rev_GM_1ago23.docx" TargetMode="External"/><Relationship Id="rId77"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hyperlink" Target="https://rsericerca-my.sharepoint.com/personal/molocchi_rse-web_it/Documents/impatti%20socio-economici%20gigafactory/Bozza%20rapporto%202023_rev_GM_1ago23.docx" TargetMode="External"/><Relationship Id="rId80"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rsericerca-my.sharepoint.com/personal/molocchi_rse-web_it/Documents/impatti%20socio-economici%20gigafactory/Bozza%20rapporto%202023_rev_GM_1ago23.docx" TargetMode="External"/><Relationship Id="rId59" Type="http://schemas.openxmlformats.org/officeDocument/2006/relationships/hyperlink" Target="https://rsericerca-my.sharepoint.com/personal/molocchi_rse-web_it/Documents/impatti%20socio-economici%20gigafactory/Bozza%20rapporto%202023_rev_GM_1ago23.docx" TargetMode="External"/><Relationship Id="rId67" Type="http://schemas.openxmlformats.org/officeDocument/2006/relationships/hyperlink" Target="https://rsericerca-my.sharepoint.com/personal/molocchi_rse-web_it/Documents/impatti%20socio-economici%20gigafactory/Bozza%20rapporto%202023_rev_GM_1ago23.docx" TargetMode="External"/><Relationship Id="rId20" Type="http://schemas.openxmlformats.org/officeDocument/2006/relationships/image" Target="media/image8.emf"/><Relationship Id="rId41" Type="http://schemas.openxmlformats.org/officeDocument/2006/relationships/image" Target="media/image22.png"/><Relationship Id="rId54" Type="http://schemas.openxmlformats.org/officeDocument/2006/relationships/image" Target="media/image29.jpeg"/><Relationship Id="rId62" Type="http://schemas.openxmlformats.org/officeDocument/2006/relationships/hyperlink" Target="https://rsericerca-my.sharepoint.com/personal/molocchi_rse-web_it/Documents/impatti%20socio-economici%20gigafactory/Bozza%20rapporto%202023_rev_GM_1ago23.docx" TargetMode="External"/><Relationship Id="rId70" Type="http://schemas.openxmlformats.org/officeDocument/2006/relationships/hyperlink" Target="https://rsericerca-my.sharepoint.com/personal/molocchi_rse-web_it/Documents/impatti%20socio-economici%20gigafactory/Bozza%20rapporto%202023_rev_GM_1ago23.docx" TargetMode="External"/><Relationship Id="rId75" Type="http://schemas.openxmlformats.org/officeDocument/2006/relationships/image" Target="media/image36.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hyperlink" Target="https://rsericerca-my.sharepoint.com/personal/molocchi_rse-web_it/Documents/impatti%20socio-economici%20gigafactory/Bozza%20rapporto%202023_rev_GM_1ago23.docx" TargetMode="External"/><Relationship Id="rId10" Type="http://schemas.openxmlformats.org/officeDocument/2006/relationships/footer" Target="footer1.xml"/><Relationship Id="rId31" Type="http://schemas.microsoft.com/office/2016/09/relationships/commentsIds" Target="commentsIds.xml"/><Relationship Id="rId44" Type="http://schemas.openxmlformats.org/officeDocument/2006/relationships/hyperlink" Target="https://rsericerca-my.sharepoint.com/personal/molocchi_rse-web_it/Documents/impatti%20socio-economici%20gigafactory/Bozza%20rapporto%202023_rev_GM_1ago23.docx" TargetMode="External"/><Relationship Id="rId52" Type="http://schemas.openxmlformats.org/officeDocument/2006/relationships/hyperlink" Target="https://rsericerca-my.sharepoint.com/personal/molocchi_rse-web_it/Documents/impatti%20socio-economici%20gigafactory/Bozza%20rapporto%202023_rev_GM_1ago23.docx" TargetMode="External"/><Relationship Id="rId60" Type="http://schemas.openxmlformats.org/officeDocument/2006/relationships/image" Target="media/image32.jpeg"/><Relationship Id="rId65" Type="http://schemas.openxmlformats.org/officeDocument/2006/relationships/hyperlink" Target="https://rsericerca-my.sharepoint.com/personal/molocchi_rse-web_it/Documents/impatti%20socio-economici%20gigafactory/Bozza%20rapporto%202023_rev_GM_1ago23.docx" TargetMode="External"/><Relationship Id="rId73" Type="http://schemas.openxmlformats.org/officeDocument/2006/relationships/hyperlink" Target="https://rsericerca-my.sharepoint.com/personal/molocchi_rse-web_it/Documents/impatti%20socio-economici%20gigafactory/Bozza%20rapporto%202023_rev_GM_1ago23.docx" TargetMode="External"/><Relationship Id="rId78" Type="http://schemas.openxmlformats.org/officeDocument/2006/relationships/hyperlink" Target="https://rsericerca-my.sharepoint.com/personal/molocchi_rse-web_it/Documents/impatti%20socio-economici%20gigafactory/Bozza%20rapporto%202023_rev_GM_1ago23.docx" TargetMode="External"/><Relationship Id="rId8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yperlink" Target="https://rsericerca-my.sharepoint.com/personal/molocchi_rse-web_it/Documents/impatti%20socio-economici%20gigafactory/Bozza%20rapporto%202023_rev_GM_1ago23.docx" TargetMode="External"/><Relationship Id="rId34" Type="http://schemas.openxmlformats.org/officeDocument/2006/relationships/image" Target="media/image18.png"/><Relationship Id="rId50" Type="http://schemas.openxmlformats.org/officeDocument/2006/relationships/hyperlink" Target="https://rsericerca-my.sharepoint.com/personal/molocchi_rse-web_it/Documents/impatti%20socio-economici%20gigafactory/Bozza%20rapporto%202023_rev_GM_1ago23.docx" TargetMode="External"/><Relationship Id="rId55" Type="http://schemas.openxmlformats.org/officeDocument/2006/relationships/image" Target="media/image30.png"/><Relationship Id="rId76" Type="http://schemas.openxmlformats.org/officeDocument/2006/relationships/hyperlink" Target="https://rsericerca-my.sharepoint.com/personal/molocchi_rse-web_it/Documents/impatti%20socio-economici%20gigafactory/Bozza%20rapporto%202023_rev_GM_1ago23.docx" TargetMode="External"/><Relationship Id="rId7" Type="http://schemas.openxmlformats.org/officeDocument/2006/relationships/endnotes" Target="endnotes.xml"/><Relationship Id="rId71" Type="http://schemas.openxmlformats.org/officeDocument/2006/relationships/hyperlink" Target="https://rsericerca-my.sharepoint.com/personal/molocchi_rse-web_it/Documents/impatti%20socio-economici%20gigafactory/Bozza%20rapporto%202023_rev_GM_1ago23.docx" TargetMode="External"/><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2.png"/><Relationship Id="rId40" Type="http://schemas.openxmlformats.org/officeDocument/2006/relationships/hyperlink" Target="https://rsericerca-my.sharepoint.com/personal/molocchi_rse-web_it/Documents/impatti%20socio-economici%20gigafactory/Bozza%20rapporto%202023_rev_GM_1ago23.docx" TargetMode="External"/><Relationship Id="rId45" Type="http://schemas.openxmlformats.org/officeDocument/2006/relationships/image" Target="media/image25.png"/><Relationship Id="rId66" Type="http://schemas.openxmlformats.org/officeDocument/2006/relationships/image" Target="media/image34.jpe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https://www.treccani.it/enciclopedia/ula-unita-di-lavoro_%28Dizionario-di-Economia-e-Finanza%29/"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tileRect/>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tileRect/>
        </a:gradFill>
      </a:fillStyleLst>
      <a:lnStyleLst>
        <a:ln w="9525" cap="flat" cmpd="sng">
          <a:solidFill>
            <a:schemeClr val="phClr">
              <a:shade val="95000"/>
              <a:satMod val="105000"/>
            </a:schemeClr>
          </a:solidFill>
          <a:prstDash val="solid"/>
        </a:ln>
        <a:ln w="25400" cap="flat" cmpd="sng">
          <a:solidFill>
            <a:schemeClr val="phClr"/>
          </a:solidFill>
          <a:prstDash val="solid"/>
        </a:ln>
        <a:ln w="38100" cap="flat" cmpd="sng">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tileRect/>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061EF59-AD79-4F10-B215-2642F6D09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16429</Words>
  <Characters>93650</Characters>
  <Application>Microsoft Office Word</Application>
  <DocSecurity>0</DocSecurity>
  <Lines>780</Lines>
  <Paragraphs>219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 Giulio (RSE)</dc:creator>
  <cp:keywords/>
  <cp:lastModifiedBy>Mela Giulio (RSE)</cp:lastModifiedBy>
  <cp:revision>3</cp:revision>
  <dcterms:created xsi:type="dcterms:W3CDTF">2023-08-30T12:54:00Z</dcterms:created>
  <dcterms:modified xsi:type="dcterms:W3CDTF">2024-05-16T05:56:00Z</dcterms:modified>
</cp:coreProperties>
</file>